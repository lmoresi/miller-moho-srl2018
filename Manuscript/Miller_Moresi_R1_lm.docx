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3081053" w14:textId="77777777" w:rsidR="00236FC4" w:rsidRDefault="00D63489" w:rsidP="00D63489">
      <w:pPr>
        <w:pStyle w:val="Heading1"/>
        <w:spacing w:line="480" w:lineRule="auto"/>
      </w:pPr>
      <w:bookmarkStart w:id="0" w:name="_mb1n4kq1cblp" w:colFirst="0" w:colLast="0"/>
      <w:bookmarkEnd w:id="0"/>
      <w:r>
        <w:t xml:space="preserve">Mapping the Alaskan Moho </w:t>
      </w:r>
    </w:p>
    <w:p w14:paraId="776717D1" w14:textId="77777777" w:rsidR="00236FC4" w:rsidRDefault="00D63489" w:rsidP="00D63489">
      <w:pPr>
        <w:pStyle w:val="Normal1"/>
        <w:spacing w:line="480" w:lineRule="auto"/>
        <w:rPr>
          <w:vertAlign w:val="superscript"/>
        </w:rPr>
      </w:pPr>
      <w:r>
        <w:t xml:space="preserve">Meghan S. Miller </w:t>
      </w:r>
      <w:r>
        <w:rPr>
          <w:vertAlign w:val="superscript"/>
        </w:rPr>
        <w:t>1</w:t>
      </w:r>
      <w:r>
        <w:t xml:space="preserve"> and Louis Moresi </w:t>
      </w:r>
      <w:r>
        <w:rPr>
          <w:vertAlign w:val="superscript"/>
        </w:rPr>
        <w:t>2</w:t>
      </w:r>
    </w:p>
    <w:p w14:paraId="49099AB2" w14:textId="77777777" w:rsidR="00236FC4" w:rsidRDefault="00236FC4" w:rsidP="00D63489">
      <w:pPr>
        <w:pStyle w:val="Normal1"/>
        <w:spacing w:line="480" w:lineRule="auto"/>
      </w:pPr>
    </w:p>
    <w:p w14:paraId="10807C8D" w14:textId="77777777" w:rsidR="00236FC4" w:rsidRDefault="00D63489" w:rsidP="00D63489">
      <w:pPr>
        <w:pStyle w:val="Normal1"/>
        <w:spacing w:line="480" w:lineRule="auto"/>
        <w:rPr>
          <w:i/>
        </w:rPr>
      </w:pPr>
      <w:r>
        <w:rPr>
          <w:vertAlign w:val="superscript"/>
        </w:rPr>
        <w:t>1</w:t>
      </w:r>
      <w:r>
        <w:t xml:space="preserve"> </w:t>
      </w:r>
      <w:r>
        <w:rPr>
          <w:i/>
        </w:rPr>
        <w:t>Australian National University, Research School of Earth Sciences, Canberra, ACT 2601</w:t>
      </w:r>
    </w:p>
    <w:p w14:paraId="2C36F78E" w14:textId="77777777" w:rsidR="00236FC4" w:rsidRDefault="00D63489" w:rsidP="00D63489">
      <w:pPr>
        <w:pStyle w:val="Normal1"/>
        <w:spacing w:line="480" w:lineRule="auto"/>
        <w:rPr>
          <w:i/>
        </w:rPr>
      </w:pPr>
      <w:r>
        <w:rPr>
          <w:vertAlign w:val="superscript"/>
        </w:rPr>
        <w:t>2</w:t>
      </w:r>
      <w:r>
        <w:t xml:space="preserve"> </w:t>
      </w:r>
      <w:r>
        <w:rPr>
          <w:i/>
        </w:rPr>
        <w:t>University of Melbourne, School of Earth Sciences, Parkville, VIC 3010</w:t>
      </w:r>
    </w:p>
    <w:p w14:paraId="53C3BD41" w14:textId="77777777" w:rsidR="00236FC4" w:rsidRDefault="00236FC4" w:rsidP="00D63489">
      <w:pPr>
        <w:pStyle w:val="Normal1"/>
        <w:spacing w:line="480" w:lineRule="auto"/>
      </w:pPr>
    </w:p>
    <w:p w14:paraId="17404912" w14:textId="77777777" w:rsidR="00236FC4" w:rsidRDefault="00D63489" w:rsidP="00D63489">
      <w:pPr>
        <w:pStyle w:val="Heading2"/>
        <w:spacing w:line="480" w:lineRule="auto"/>
      </w:pPr>
      <w:bookmarkStart w:id="1" w:name="_d1dllknhnb08" w:colFirst="0" w:colLast="0"/>
      <w:bookmarkEnd w:id="1"/>
      <w:r>
        <w:t>Abstract</w:t>
      </w:r>
    </w:p>
    <w:p w14:paraId="184004F1" w14:textId="77777777" w:rsidR="00236FC4" w:rsidRDefault="00236FC4" w:rsidP="00D63489">
      <w:pPr>
        <w:pStyle w:val="Normal1"/>
        <w:spacing w:line="480" w:lineRule="auto"/>
      </w:pPr>
    </w:p>
    <w:p w14:paraId="6B0A5D60" w14:textId="77777777" w:rsidR="00236FC4" w:rsidRDefault="00D63489" w:rsidP="00D63489">
      <w:pPr>
        <w:pStyle w:val="Normal1"/>
        <w:spacing w:line="480" w:lineRule="auto"/>
      </w:pPr>
      <w:r>
        <w:t xml:space="preserve">We present a series of Moho depth maps for the Alaskan region based upon P receiver function estimates using data from all available broadband instrumentation from 1999 to April 2018 including the </w:t>
      </w:r>
      <w:proofErr w:type="spellStart"/>
      <w:r>
        <w:t>USArray</w:t>
      </w:r>
      <w:proofErr w:type="spellEnd"/>
      <w:r>
        <w:t xml:space="preserve"> Transportable Array.  The average Moho depth beneath individual broadband stations are presented first as spot measurements and then used to produce a series of interpolated smooth surfaces by an adaptive triangulation process followed by the fitting of a bi-cubic spline. The interpolated surfaces include a measure of confidence in the interpolation and can be used to assess and determine a preferred model.  The resulting Moho depth map (single continuous surface) provides a reasonable estimate of the Earth’s outermost layer thickness beneath Alaska as constrained by receiver functions, for use in applications such as tomography, regional-scale interpretations, or simulations of seismic waves. The models are provided as a python module with examples in the form of Jupyter notebooks. Our original workflow is provided to allow updates to this dataset or use with other similar datasets.  </w:t>
      </w:r>
    </w:p>
    <w:p w14:paraId="07AD2530" w14:textId="77777777" w:rsidR="00236FC4" w:rsidRDefault="00236FC4" w:rsidP="00D63489">
      <w:pPr>
        <w:pStyle w:val="Normal1"/>
        <w:spacing w:line="480" w:lineRule="auto"/>
      </w:pPr>
    </w:p>
    <w:p w14:paraId="187858EA" w14:textId="77777777" w:rsidR="00236FC4" w:rsidRDefault="00D63489" w:rsidP="00D63489">
      <w:pPr>
        <w:pStyle w:val="Heading2"/>
        <w:spacing w:line="480" w:lineRule="auto"/>
      </w:pPr>
      <w:bookmarkStart w:id="2" w:name="_fgau8sau3t2k" w:colFirst="0" w:colLast="0"/>
      <w:bookmarkEnd w:id="2"/>
      <w:r>
        <w:t>Introduction</w:t>
      </w:r>
    </w:p>
    <w:p w14:paraId="5BF7BE81" w14:textId="77777777" w:rsidR="00236FC4" w:rsidRDefault="00236FC4" w:rsidP="00D63489">
      <w:pPr>
        <w:pStyle w:val="Normal1"/>
        <w:spacing w:line="480" w:lineRule="auto"/>
      </w:pPr>
    </w:p>
    <w:p w14:paraId="4A544F3A" w14:textId="77777777" w:rsidR="00236FC4" w:rsidRDefault="00D63489" w:rsidP="00D63489">
      <w:pPr>
        <w:pStyle w:val="Normal1"/>
        <w:spacing w:line="480" w:lineRule="auto"/>
      </w:pPr>
      <w:r>
        <w:t>The Alaskan crust is composed of a mosaic of oceanic and continental terranes that range in age from Proterozoic to Cenozoic (</w:t>
      </w:r>
      <w:proofErr w:type="spellStart"/>
      <w:r>
        <w:t>Plafker</w:t>
      </w:r>
      <w:proofErr w:type="spellEnd"/>
      <w:r>
        <w:t xml:space="preserve"> and Berg, 1994).  These terranes have been deformed and displaced through geologic time, yet their structure reflects both their origins and the </w:t>
      </w:r>
      <w:r>
        <w:lastRenderedPageBreak/>
        <w:t>heterogeneous distribution of strain.  Due the remote and harsh conditions in much of the region there has been very sparse broadband seismic data coverage outside of south-central Alaska until recently.</w:t>
      </w:r>
    </w:p>
    <w:p w14:paraId="1F704149" w14:textId="77777777" w:rsidR="00236FC4" w:rsidRDefault="00236FC4" w:rsidP="00D63489">
      <w:pPr>
        <w:pStyle w:val="Normal1"/>
        <w:spacing w:line="480" w:lineRule="auto"/>
      </w:pPr>
    </w:p>
    <w:p w14:paraId="30853F7F" w14:textId="43DC131D" w:rsidR="00236FC4" w:rsidRDefault="00D63489" w:rsidP="00D63489">
      <w:pPr>
        <w:pStyle w:val="Normal1"/>
        <w:spacing w:line="480" w:lineRule="auto"/>
      </w:pPr>
      <w:r>
        <w:t xml:space="preserve">In September 2017 the final </w:t>
      </w:r>
      <w:proofErr w:type="spellStart"/>
      <w:r>
        <w:t>USArray</w:t>
      </w:r>
      <w:proofErr w:type="spellEnd"/>
      <w:r>
        <w:t xml:space="preserve"> Transportable Array (network code TA) seismic station was installed in Alaska.  This was the last of 280 instruments deployed as a grid across Alaska and northwest Canada as part of the </w:t>
      </w:r>
      <w:proofErr w:type="spellStart"/>
      <w:r>
        <w:t>EarthScope</w:t>
      </w:r>
      <w:proofErr w:type="spellEnd"/>
      <w:r>
        <w:t xml:space="preserve"> program which was proposed nearly 20 years ago (Meltzer et al., 1999; Rosen 2017).  This is the final stage of the continent-wide experiment that has been ongoing since 2004.  These instruments complement and greatly expand the number and distribution of seismic stations that have </w:t>
      </w:r>
      <w:proofErr w:type="gramStart"/>
      <w:r>
        <w:t>previously, or</w:t>
      </w:r>
      <w:proofErr w:type="gramEnd"/>
      <w:r>
        <w:t xml:space="preserve"> are permanently operating. The data from all these seismic stations allows </w:t>
      </w:r>
      <w:del w:id="3" w:author="Microsoft Office User" w:date="2018-09-06T15:27:00Z">
        <w:r w:rsidDel="00A21C8B">
          <w:delText xml:space="preserve">for </w:delText>
        </w:r>
      </w:del>
      <w:ins w:id="4" w:author="Microsoft Office User" w:date="2018-09-06T15:27:00Z">
        <w:r w:rsidR="00A21C8B">
          <w:t xml:space="preserve">construction of </w:t>
        </w:r>
      </w:ins>
      <w:r>
        <w:t xml:space="preserve">a map of the average crustal architecture, along with investigation into deeper structure and a more comprehensive seismicity catalog for the surrounding region.  </w:t>
      </w:r>
    </w:p>
    <w:p w14:paraId="02E1CAE6" w14:textId="77777777" w:rsidR="00236FC4" w:rsidRDefault="00236FC4" w:rsidP="00D63489">
      <w:pPr>
        <w:pStyle w:val="Normal1"/>
        <w:spacing w:line="480" w:lineRule="auto"/>
      </w:pPr>
    </w:p>
    <w:p w14:paraId="2B319247" w14:textId="41D95D12" w:rsidR="00236FC4" w:rsidRDefault="00D63489" w:rsidP="00D63489">
      <w:pPr>
        <w:pStyle w:val="Normal1"/>
        <w:spacing w:line="480" w:lineRule="auto"/>
      </w:pPr>
      <w:r>
        <w:t xml:space="preserve">With the current distribution of broadband instruments across Alaska there is an opportunity to make a regional map of </w:t>
      </w:r>
      <w:del w:id="5" w:author="Microsoft Office User" w:date="2018-09-06T15:28:00Z">
        <w:r w:rsidDel="000044D8">
          <w:delText xml:space="preserve">the </w:delText>
        </w:r>
      </w:del>
      <w:ins w:id="6" w:author="Microsoft Office User" w:date="2018-09-06T15:28:00Z">
        <w:r w:rsidR="000044D8">
          <w:t>Moho (</w:t>
        </w:r>
        <w:proofErr w:type="spellStart"/>
        <w:r w:rsidR="000044D8">
          <w:t>Moho</w:t>
        </w:r>
        <w:r w:rsidR="000044D8">
          <w:rPr>
            <w:highlight w:val="white"/>
          </w:rPr>
          <w:t>rovičić</w:t>
        </w:r>
        <w:proofErr w:type="spellEnd"/>
        <w:r w:rsidR="000044D8">
          <w:rPr>
            <w:highlight w:val="white"/>
          </w:rPr>
          <w:t xml:space="preserve"> </w:t>
        </w:r>
        <w:proofErr w:type="gramStart"/>
        <w:r w:rsidR="000044D8">
          <w:rPr>
            <w:highlight w:val="white"/>
          </w:rPr>
          <w:t>discontinuity)</w:t>
        </w:r>
        <w:r w:rsidR="000044D8">
          <w:t xml:space="preserve">  </w:t>
        </w:r>
      </w:ins>
      <w:r>
        <w:t>depth</w:t>
      </w:r>
      <w:proofErr w:type="gramEnd"/>
      <w:ins w:id="7" w:author="Microsoft Office User" w:date="2018-09-06T15:28:00Z">
        <w:r w:rsidR="000044D8">
          <w:t xml:space="preserve">, assumed to coincide with </w:t>
        </w:r>
      </w:ins>
      <w:del w:id="8" w:author="Microsoft Office User" w:date="2018-09-06T15:29:00Z">
        <w:r w:rsidDel="000044D8">
          <w:delText xml:space="preserve"> to </w:delText>
        </w:r>
      </w:del>
      <w:r>
        <w:t>the crust-mantle boundary, or Moho</w:t>
      </w:r>
      <w:del w:id="9" w:author="Microsoft Office User" w:date="2018-09-06T15:28:00Z">
        <w:r w:rsidDel="000044D8">
          <w:delText xml:space="preserve"> (Moho</w:delText>
        </w:r>
      </w:del>
      <w:del w:id="10" w:author="Microsoft Office User" w:date="2018-09-06T09:37:00Z">
        <w:r w:rsidDel="00470EDA">
          <w:rPr>
            <w:highlight w:val="white"/>
          </w:rPr>
          <w:delText>o</w:delText>
        </w:r>
      </w:del>
      <w:del w:id="11" w:author="Microsoft Office User" w:date="2018-09-06T15:28:00Z">
        <w:r w:rsidDel="000044D8">
          <w:rPr>
            <w:highlight w:val="white"/>
          </w:rPr>
          <w:delText>rovičić discontinuity)</w:delText>
        </w:r>
      </w:del>
      <w:r>
        <w:t xml:space="preserve">. Although locally the Moho can be incredibly complex and have variations in depth and magnitude of </w:t>
      </w:r>
      <w:del w:id="12" w:author="Microsoft Office User" w:date="2018-09-06T09:13:00Z">
        <w:r w:rsidDel="00470EDA">
          <w:delText xml:space="preserve">of </w:delText>
        </w:r>
      </w:del>
      <w:r>
        <w:t>the velocity contrast across the boundary, an estimate of the crust-mantle boundary structure is very important for geological and geophysical research. Crustal models such as CRUST5.1 (Mooney et al., 1998) or CRUST2.0 (</w:t>
      </w:r>
      <w:proofErr w:type="spellStart"/>
      <w:r>
        <w:t>Bassin</w:t>
      </w:r>
      <w:proofErr w:type="spellEnd"/>
      <w:r>
        <w:t xml:space="preserve"> et al., 2000), and more recently ones such as those based on </w:t>
      </w:r>
      <w:proofErr w:type="spellStart"/>
      <w:r>
        <w:t>EarthScope</w:t>
      </w:r>
      <w:proofErr w:type="spellEnd"/>
      <w:r>
        <w:t xml:space="preserve"> data (Gilbert, 2012; Levander and Miller, 2012; Tape et al., 2012)</w:t>
      </w:r>
      <w:ins w:id="13" w:author="Microsoft Office User" w:date="2018-09-06T10:23:00Z">
        <w:r w:rsidR="004D3614">
          <w:t xml:space="preserve"> and the EARS </w:t>
        </w:r>
      </w:ins>
      <w:ins w:id="14" w:author="Microsoft Office User" w:date="2018-09-06T10:24:00Z">
        <w:r w:rsidR="004D3614">
          <w:t>(</w:t>
        </w:r>
        <w:proofErr w:type="spellStart"/>
        <w:r w:rsidR="004D3614">
          <w:t>EarthScope</w:t>
        </w:r>
        <w:proofErr w:type="spellEnd"/>
        <w:r w:rsidR="004D3614">
          <w:t xml:space="preserve"> Automated Receiver Survey) </w:t>
        </w:r>
      </w:ins>
      <w:ins w:id="15" w:author="Microsoft Office User" w:date="2018-09-06T10:23:00Z">
        <w:r w:rsidR="004D3614">
          <w:t xml:space="preserve">project </w:t>
        </w:r>
      </w:ins>
      <w:ins w:id="16" w:author="Microsoft Office User" w:date="2018-09-06T10:25:00Z">
        <w:r w:rsidR="004D3614">
          <w:t>(</w:t>
        </w:r>
        <w:proofErr w:type="spellStart"/>
        <w:r w:rsidR="004D3614">
          <w:t>Crotwell</w:t>
        </w:r>
        <w:proofErr w:type="spellEnd"/>
        <w:r w:rsidR="004D3614">
          <w:t xml:space="preserve"> and Owens, 2005; IRIS DMC, 2010) </w:t>
        </w:r>
      </w:ins>
      <w:del w:id="17" w:author="Microsoft Office User" w:date="2018-09-06T10:28:00Z">
        <w:r w:rsidDel="00B17DD5">
          <w:delText xml:space="preserve"> </w:delText>
        </w:r>
      </w:del>
      <w:r>
        <w:t xml:space="preserve">have been very valuable for the solid Earth community.  Here we used all available data (1999-2018) from broadband instruments to compute P receiver functions, then determined the Moho depth at each station from the stacked receiver functions in order to make a series of maps of the Moho depth including a smoothed surface.  We </w:t>
      </w:r>
      <w:r>
        <w:lastRenderedPageBreak/>
        <w:t>note that although there are some areas across the state that still have limited data, others that are very densely instrumented, and in addition areas of very complex crustal structure</w:t>
      </w:r>
      <w:ins w:id="18" w:author="Microsoft Office User" w:date="2018-09-06T15:29:00Z">
        <w:r w:rsidR="007E5B95">
          <w:t>.</w:t>
        </w:r>
      </w:ins>
      <w:del w:id="19" w:author="Microsoft Office User" w:date="2018-09-06T15:29:00Z">
        <w:r w:rsidDel="007E5B95">
          <w:delText>,</w:delText>
        </w:r>
      </w:del>
      <w:r>
        <w:t xml:space="preserve"> </w:t>
      </w:r>
      <w:del w:id="20" w:author="Microsoft Office User" w:date="2018-09-06T15:29:00Z">
        <w:r w:rsidDel="007E5B95">
          <w:delText xml:space="preserve">this </w:delText>
        </w:r>
      </w:del>
      <w:ins w:id="21" w:author="Microsoft Office User" w:date="2018-09-06T15:29:00Z">
        <w:r w:rsidR="007E5B95">
          <w:t xml:space="preserve">This </w:t>
        </w:r>
      </w:ins>
      <w:r>
        <w:t xml:space="preserve">map, plus the associated measures of confidence may be useful by the community until there are future improvements on this model. </w:t>
      </w:r>
    </w:p>
    <w:p w14:paraId="27C57488" w14:textId="77777777" w:rsidR="00236FC4" w:rsidRDefault="00236FC4" w:rsidP="00D63489">
      <w:pPr>
        <w:pStyle w:val="Normal1"/>
        <w:spacing w:line="480" w:lineRule="auto"/>
      </w:pPr>
    </w:p>
    <w:p w14:paraId="5D143B81" w14:textId="77777777" w:rsidR="00236FC4" w:rsidRDefault="00D63489" w:rsidP="00D63489">
      <w:pPr>
        <w:pStyle w:val="Heading2"/>
        <w:spacing w:line="480" w:lineRule="auto"/>
      </w:pPr>
      <w:bookmarkStart w:id="22" w:name="_60bswo3wmkb" w:colFirst="0" w:colLast="0"/>
      <w:bookmarkEnd w:id="22"/>
      <w:r>
        <w:t>Instrument Deployment</w:t>
      </w:r>
    </w:p>
    <w:p w14:paraId="6C3BA33F" w14:textId="77777777" w:rsidR="00236FC4" w:rsidRDefault="00236FC4" w:rsidP="00D63489">
      <w:pPr>
        <w:pStyle w:val="Normal1"/>
        <w:spacing w:line="480" w:lineRule="auto"/>
      </w:pPr>
    </w:p>
    <w:p w14:paraId="46F28A7E" w14:textId="670AF532" w:rsidR="00236FC4" w:rsidRDefault="00D63489" w:rsidP="00D63489">
      <w:pPr>
        <w:pStyle w:val="Normal1"/>
        <w:spacing w:line="480" w:lineRule="auto"/>
      </w:pPr>
      <w:r>
        <w:t>Five hundred and five broadband seismic stations have been deployed across Alaska and Yukon Territory (Figure 1)</w:t>
      </w:r>
      <w:ins w:id="23" w:author="Microsoft Office User" w:date="2018-09-06T15:30:00Z">
        <w:r w:rsidR="007E5B95">
          <w:t>,</w:t>
        </w:r>
      </w:ins>
      <w:r>
        <w:t xml:space="preserve"> which have open access data that can be obtained from the IRIS Data Management Center (DMC) at </w:t>
      </w:r>
      <w:hyperlink r:id="rId7">
        <w:r>
          <w:rPr>
            <w:color w:val="1155CC"/>
            <w:u w:val="single"/>
          </w:rPr>
          <w:t>www.iris.edu</w:t>
        </w:r>
      </w:hyperlink>
      <w:r>
        <w:t xml:space="preserve"> (last accessed April 2018).  The seismic stations are from multiple networks, both permanent and temporary (see electronic supplementary Table S1 for DOI numbers), with the bulk of these from the </w:t>
      </w:r>
      <w:proofErr w:type="spellStart"/>
      <w:r>
        <w:t>EarthScope</w:t>
      </w:r>
      <w:proofErr w:type="spellEnd"/>
      <w:r>
        <w:t xml:space="preserve"> Transportable Array (network code TA) and the Alaska Regional Network (network code AK).  </w:t>
      </w:r>
    </w:p>
    <w:p w14:paraId="61B7DF1C" w14:textId="77777777" w:rsidR="00236FC4" w:rsidRDefault="00236FC4" w:rsidP="00D63489">
      <w:pPr>
        <w:pStyle w:val="Normal1"/>
        <w:spacing w:line="480" w:lineRule="auto"/>
      </w:pPr>
    </w:p>
    <w:p w14:paraId="65F71F1E" w14:textId="77777777" w:rsidR="00236FC4" w:rsidRDefault="00D63489" w:rsidP="00D63489">
      <w:pPr>
        <w:pStyle w:val="Normal1"/>
        <w:spacing w:line="480" w:lineRule="auto"/>
      </w:pPr>
      <w:r>
        <w:rPr>
          <w:noProof/>
          <w:lang w:val="en-US"/>
        </w:rPr>
        <w:drawing>
          <wp:inline distT="114300" distB="114300" distL="114300" distR="114300" wp14:anchorId="11972126" wp14:editId="6DDF67E6">
            <wp:extent cx="3852863" cy="3352694"/>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t="159" b="159"/>
                    <a:stretch>
                      <a:fillRect/>
                    </a:stretch>
                  </pic:blipFill>
                  <pic:spPr>
                    <a:xfrm>
                      <a:off x="0" y="0"/>
                      <a:ext cx="3852863" cy="3352694"/>
                    </a:xfrm>
                    <a:prstGeom prst="rect">
                      <a:avLst/>
                    </a:prstGeom>
                    <a:ln/>
                  </pic:spPr>
                </pic:pic>
              </a:graphicData>
            </a:graphic>
          </wp:inline>
        </w:drawing>
      </w:r>
    </w:p>
    <w:p w14:paraId="5471BBF5" w14:textId="77777777" w:rsidR="00236FC4" w:rsidRDefault="00D63489" w:rsidP="00D63489">
      <w:pPr>
        <w:pStyle w:val="Normal1"/>
        <w:spacing w:line="480" w:lineRule="auto"/>
        <w:rPr>
          <w:i/>
        </w:rPr>
      </w:pPr>
      <w:r>
        <w:rPr>
          <w:i/>
        </w:rPr>
        <w:lastRenderedPageBreak/>
        <w:t>Figure 1. Distribution of broadband seismic stations used in the analysis, which were accessible from the IRIS data management center (</w:t>
      </w:r>
      <w:hyperlink r:id="rId9">
        <w:r>
          <w:rPr>
            <w:i/>
            <w:color w:val="1155CC"/>
            <w:u w:val="single"/>
          </w:rPr>
          <w:t>www.iris.edu</w:t>
        </w:r>
      </w:hyperlink>
      <w:r>
        <w:rPr>
          <w:i/>
        </w:rPr>
        <w:t xml:space="preserve"> accessed April 2018), shown as inverted white triangles. Active volcanoes are shown with red triangles (Smithsonian Global Volcanism Program).  Inset shows the distribution of earthquakes (blue dots) used in the analysis.  Blue inverted triangles indicate the location of the stations shown in Figure S1.</w:t>
      </w:r>
    </w:p>
    <w:p w14:paraId="2A447BB9" w14:textId="77777777" w:rsidR="00236FC4" w:rsidRDefault="00236FC4" w:rsidP="00D63489">
      <w:pPr>
        <w:pStyle w:val="Normal1"/>
        <w:spacing w:line="480" w:lineRule="auto"/>
      </w:pPr>
    </w:p>
    <w:p w14:paraId="204B3A41" w14:textId="77777777" w:rsidR="00236FC4" w:rsidRDefault="00D63489" w:rsidP="00D63489">
      <w:pPr>
        <w:pStyle w:val="Heading2"/>
        <w:spacing w:line="480" w:lineRule="auto"/>
      </w:pPr>
      <w:bookmarkStart w:id="24" w:name="_i9bz36lz2vus" w:colFirst="0" w:colLast="0"/>
      <w:bookmarkEnd w:id="24"/>
      <w:r>
        <w:t>Overall Data Quality and Availability</w:t>
      </w:r>
    </w:p>
    <w:p w14:paraId="0106A57C" w14:textId="77777777" w:rsidR="00236FC4" w:rsidRDefault="00236FC4" w:rsidP="00D63489">
      <w:pPr>
        <w:pStyle w:val="Normal1"/>
        <w:spacing w:line="480" w:lineRule="auto"/>
        <w:rPr>
          <w:b/>
          <w:sz w:val="24"/>
          <w:szCs w:val="24"/>
        </w:rPr>
      </w:pPr>
    </w:p>
    <w:p w14:paraId="77073FAA" w14:textId="7D13F5B6" w:rsidR="00236FC4" w:rsidDel="00163C47" w:rsidRDefault="00D63489" w:rsidP="00D63489">
      <w:pPr>
        <w:pStyle w:val="Normal1"/>
        <w:spacing w:line="480" w:lineRule="auto"/>
        <w:rPr>
          <w:del w:id="25" w:author="Microsoft Office User" w:date="2018-09-06T13:35:00Z"/>
        </w:rPr>
      </w:pPr>
      <w:r>
        <w:t xml:space="preserve">A range of broadband seismic data from </w:t>
      </w:r>
      <w:proofErr w:type="spellStart"/>
      <w:r>
        <w:t>teleseismic</w:t>
      </w:r>
      <w:proofErr w:type="spellEnd"/>
      <w:r>
        <w:t xml:space="preserve"> earthquakes that occurred between 1999 through April 2018 (inset Figure 1) were selected and processed (see Data and Resources for more details).  These waveform data were obtained within the </w:t>
      </w:r>
      <w:proofErr w:type="spellStart"/>
      <w:r>
        <w:t>Funclab</w:t>
      </w:r>
      <w:proofErr w:type="spellEnd"/>
      <w:r>
        <w:t xml:space="preserve"> software (Eagar and </w:t>
      </w:r>
      <w:proofErr w:type="spellStart"/>
      <w:r>
        <w:t>Fouch</w:t>
      </w:r>
      <w:proofErr w:type="spellEnd"/>
      <w:r>
        <w:t xml:space="preserve">, 2012; Porritt and Miller, 2018) via the </w:t>
      </w:r>
      <w:proofErr w:type="spellStart"/>
      <w:r>
        <w:t>irisFetch.m</w:t>
      </w:r>
      <w:proofErr w:type="spellEnd"/>
      <w:r>
        <w:t xml:space="preserve"> MATLAB script (Trabant et al., 2012).  The data were chosen for events with magnitudes &gt;M6.0 at epicentral distances between 30-98.3 degrees.  This resulted in a total of 2179 earthquakes and 505 seismic stations, which yielded 136,838 preliminary P receiver functions (PRFs) calculated in </w:t>
      </w:r>
      <w:proofErr w:type="spellStart"/>
      <w:r>
        <w:t>Funclab</w:t>
      </w:r>
      <w:proofErr w:type="spellEnd"/>
      <w:r>
        <w:t>.  The PRFs were calculated using iterative time-domain deconvolution (</w:t>
      </w:r>
      <w:proofErr w:type="spellStart"/>
      <w:r>
        <w:t>Ligorria</w:t>
      </w:r>
      <w:proofErr w:type="spellEnd"/>
      <w:r>
        <w:t xml:space="preserve"> and Ammon, 1999) of the vertical component from the radial and transverse components using a 1 Hz central frequency.  These were manually edited with the </w:t>
      </w:r>
      <w:proofErr w:type="spellStart"/>
      <w:r>
        <w:t>FuncLab</w:t>
      </w:r>
      <w:proofErr w:type="spellEnd"/>
      <w:r>
        <w:t xml:space="preserve"> trace editor based on high signal-to-noise direct arrivals and clean traces, resulting in a final total of 36,370 PRFs.  A subset of these results and the methodology used in the processing are discussed in Miller et al. (2018).</w:t>
      </w:r>
      <w:ins w:id="26" w:author="Microsoft Office User" w:date="2018-09-06T10:30:00Z">
        <w:r w:rsidR="00B17DD5">
          <w:t xml:space="preserve">  These receiver functions are </w:t>
        </w:r>
      </w:ins>
      <w:ins w:id="27" w:author="Microsoft Office User" w:date="2018-09-06T10:31:00Z">
        <w:r w:rsidR="00B17DD5">
          <w:t xml:space="preserve">based upon </w:t>
        </w:r>
      </w:ins>
      <w:ins w:id="28" w:author="Microsoft Office User" w:date="2018-09-06T13:32:00Z">
        <w:r w:rsidR="00163C47">
          <w:t>detailed</w:t>
        </w:r>
      </w:ins>
      <w:ins w:id="29" w:author="Microsoft Office User" w:date="2018-09-06T13:33:00Z">
        <w:r w:rsidR="00163C47">
          <w:t xml:space="preserve">, manual </w:t>
        </w:r>
      </w:ins>
      <w:ins w:id="30" w:author="Microsoft Office User" w:date="2018-09-06T13:32:00Z">
        <w:r w:rsidR="00163C47">
          <w:t>inspection</w:t>
        </w:r>
      </w:ins>
      <w:ins w:id="31" w:author="Microsoft Office User" w:date="2018-09-06T13:33:00Z">
        <w:r w:rsidR="00163C47">
          <w:t xml:space="preserve"> and selection</w:t>
        </w:r>
      </w:ins>
      <w:ins w:id="32" w:author="Microsoft Office User" w:date="2018-09-06T13:32:00Z">
        <w:r w:rsidR="00163C47">
          <w:t xml:space="preserve"> of all the waveforms and resulting</w:t>
        </w:r>
      </w:ins>
      <w:ins w:id="33" w:author="Microsoft Office User" w:date="2018-09-06T13:33:00Z">
        <w:r w:rsidR="00163C47">
          <w:t xml:space="preserve"> receiver function, which is unlike the fully automated </w:t>
        </w:r>
      </w:ins>
      <w:ins w:id="34" w:author="Microsoft Office User" w:date="2018-09-06T13:34:00Z">
        <w:r w:rsidR="00163C47">
          <w:t>data product, EARS (</w:t>
        </w:r>
        <w:proofErr w:type="spellStart"/>
        <w:r w:rsidR="00163C47">
          <w:t>Crotwell</w:t>
        </w:r>
        <w:proofErr w:type="spellEnd"/>
        <w:r w:rsidR="00163C47">
          <w:t xml:space="preserve"> and Owens, 2005) available at </w:t>
        </w:r>
      </w:ins>
    </w:p>
    <w:p w14:paraId="1F6E2F94" w14:textId="77777777" w:rsidR="00163C47" w:rsidRPr="00163C47" w:rsidRDefault="00163C47">
      <w:pPr>
        <w:pStyle w:val="Normal1"/>
        <w:spacing w:line="480" w:lineRule="auto"/>
        <w:rPr>
          <w:ins w:id="35" w:author="Microsoft Office User" w:date="2018-09-06T13:34:00Z"/>
          <w:rFonts w:ascii="Times New Roman" w:eastAsia="Times New Roman" w:hAnsi="Times New Roman" w:cs="Times New Roman"/>
          <w:sz w:val="24"/>
          <w:szCs w:val="24"/>
          <w:lang w:val="en-US"/>
        </w:rPr>
        <w:pPrChange w:id="36" w:author="Microsoft Office User" w:date="2018-09-06T13:35:00Z">
          <w:pPr>
            <w:jc w:val="left"/>
          </w:pPr>
        </w:pPrChange>
      </w:pPr>
      <w:ins w:id="37" w:author="Microsoft Office User" w:date="2018-09-06T13:34:00Z">
        <w:r w:rsidRPr="00163C47">
          <w:rPr>
            <w:rFonts w:ascii="Times New Roman" w:eastAsia="Times New Roman" w:hAnsi="Times New Roman" w:cs="Times New Roman"/>
            <w:sz w:val="24"/>
            <w:szCs w:val="24"/>
            <w:lang w:val="en-US"/>
          </w:rPr>
          <w:fldChar w:fldCharType="begin"/>
        </w:r>
        <w:r w:rsidRPr="00163C47">
          <w:rPr>
            <w:rFonts w:ascii="Times New Roman" w:eastAsia="Times New Roman" w:hAnsi="Times New Roman" w:cs="Times New Roman"/>
            <w:sz w:val="24"/>
            <w:szCs w:val="24"/>
            <w:lang w:val="en-US"/>
          </w:rPr>
          <w:instrText xml:space="preserve"> HYPERLINK "https://doi.org/10.17611/DP/EARS.1" </w:instrText>
        </w:r>
        <w:r w:rsidRPr="00163C47">
          <w:rPr>
            <w:rFonts w:ascii="Times New Roman" w:eastAsia="Times New Roman" w:hAnsi="Times New Roman" w:cs="Times New Roman"/>
            <w:sz w:val="24"/>
            <w:szCs w:val="24"/>
            <w:lang w:val="en-US"/>
          </w:rPr>
          <w:fldChar w:fldCharType="separate"/>
        </w:r>
        <w:r w:rsidRPr="00163C47">
          <w:rPr>
            <w:rFonts w:eastAsia="Times New Roman"/>
            <w:color w:val="7E2FDA"/>
            <w:sz w:val="21"/>
            <w:szCs w:val="21"/>
            <w:u w:val="single"/>
            <w:shd w:val="clear" w:color="auto" w:fill="FFFFFF"/>
            <w:lang w:val="en-US"/>
          </w:rPr>
          <w:t>https://doi.org/10.17611/DP/EARS.1</w:t>
        </w:r>
        <w:r w:rsidRPr="00163C47">
          <w:rPr>
            <w:rFonts w:ascii="Times New Roman" w:eastAsia="Times New Roman" w:hAnsi="Times New Roman" w:cs="Times New Roman"/>
            <w:sz w:val="24"/>
            <w:szCs w:val="24"/>
            <w:lang w:val="en-US"/>
          </w:rPr>
          <w:fldChar w:fldCharType="end"/>
        </w:r>
        <w:r w:rsidRPr="00163C47">
          <w:rPr>
            <w:rFonts w:eastAsia="Times New Roman"/>
            <w:color w:val="343434"/>
            <w:sz w:val="21"/>
            <w:szCs w:val="21"/>
            <w:shd w:val="clear" w:color="auto" w:fill="FFFFFF"/>
            <w:lang w:val="en-US"/>
          </w:rPr>
          <w:t>.</w:t>
        </w:r>
      </w:ins>
    </w:p>
    <w:p w14:paraId="79A5177F" w14:textId="77777777" w:rsidR="00163C47" w:rsidRDefault="00163C47" w:rsidP="00D63489">
      <w:pPr>
        <w:pStyle w:val="Normal1"/>
        <w:spacing w:line="480" w:lineRule="auto"/>
      </w:pPr>
    </w:p>
    <w:p w14:paraId="7B809BA8" w14:textId="56543745" w:rsidR="00236FC4" w:rsidRDefault="00D63489" w:rsidP="00D63489">
      <w:pPr>
        <w:pStyle w:val="Normal1"/>
        <w:spacing w:line="480" w:lineRule="auto"/>
      </w:pPr>
      <w:r>
        <w:t xml:space="preserve">The individual receiver functions are stacked at each station using a simple summation to improve the signal-to-noise ratio and emphasize coherent conversions (examples shown in Figure S1, </w:t>
      </w:r>
      <w:r>
        <w:lastRenderedPageBreak/>
        <w:t xml:space="preserve">available in the electronic supplement to this article).  </w:t>
      </w:r>
      <w:ins w:id="38" w:author="Microsoft Office User" w:date="2018-09-06T15:32:00Z">
        <w:r w:rsidR="007E5B95">
          <w:t xml:space="preserve">This </w:t>
        </w:r>
      </w:ins>
      <w:ins w:id="39" w:author="Microsoft Office User" w:date="2018-09-06T15:34:00Z">
        <w:r w:rsidR="007E5B95">
          <w:t>stacking</w:t>
        </w:r>
      </w:ins>
      <w:ins w:id="40" w:author="Microsoft Office User" w:date="2018-09-06T15:32:00Z">
        <w:r w:rsidR="007E5B95">
          <w:t xml:space="preserve"> can eliminate more complex </w:t>
        </w:r>
      </w:ins>
      <w:ins w:id="41" w:author="Microsoft Office User" w:date="2018-09-06T15:33:00Z">
        <w:r w:rsidR="007E5B95">
          <w:t xml:space="preserve">or subtle </w:t>
        </w:r>
      </w:ins>
      <w:ins w:id="42" w:author="Microsoft Office User" w:date="2018-09-06T15:32:00Z">
        <w:r w:rsidR="007E5B95">
          <w:t xml:space="preserve">signals from anisotropy or dipping </w:t>
        </w:r>
        <w:proofErr w:type="gramStart"/>
        <w:r w:rsidR="007E5B95">
          <w:t>structures</w:t>
        </w:r>
      </w:ins>
      <w:ins w:id="43" w:author="Microsoft Office User" w:date="2018-09-06T15:34:00Z">
        <w:r w:rsidR="007E5B95">
          <w:t>, but</w:t>
        </w:r>
        <w:proofErr w:type="gramEnd"/>
        <w:r w:rsidR="007E5B95">
          <w:t xml:space="preserve"> does provide an effective way to enhance the primary signals from sub-horizontal velocity discontinuities like the Moho</w:t>
        </w:r>
      </w:ins>
      <w:ins w:id="44" w:author="Microsoft Office User" w:date="2018-09-06T15:32:00Z">
        <w:r w:rsidR="007E5B95">
          <w:t xml:space="preserve">. </w:t>
        </w:r>
      </w:ins>
      <w:r>
        <w:t xml:space="preserve">These gathers are converted from time to depth using the </w:t>
      </w:r>
      <w:r>
        <w:rPr>
          <w:i/>
        </w:rPr>
        <w:t>ak135</w:t>
      </w:r>
      <w:r>
        <w:t xml:space="preserve"> 1D velocity model (Kennett et al., 1995) to provide an estimate of the average structure at depth beneath each station.  To provide a broad scale Moho depth map across the region, the Moho conversions were hand-picked for each of the receiver function stacks within </w:t>
      </w:r>
      <w:proofErr w:type="spellStart"/>
      <w:r>
        <w:t>FuncLab</w:t>
      </w:r>
      <w:proofErr w:type="spellEnd"/>
      <w:r>
        <w:t xml:space="preserve"> (Porritt and Miller, 2018).  These picks are used as spot measurements of the average Moho depth at each seismic station to create a simple map as shown in Figure 2 and are provided in Table S2, available in the electronic supplement to this article.  </w:t>
      </w:r>
    </w:p>
    <w:p w14:paraId="0FE06802" w14:textId="77777777" w:rsidR="00236FC4" w:rsidRDefault="00236FC4" w:rsidP="00D63489">
      <w:pPr>
        <w:pStyle w:val="Normal1"/>
        <w:spacing w:line="480" w:lineRule="auto"/>
      </w:pPr>
    </w:p>
    <w:p w14:paraId="2F02BE77" w14:textId="77777777" w:rsidR="00236FC4" w:rsidRDefault="00D63489" w:rsidP="00D63489">
      <w:pPr>
        <w:pStyle w:val="Normal1"/>
        <w:spacing w:line="480" w:lineRule="auto"/>
      </w:pPr>
      <w:r>
        <w:rPr>
          <w:noProof/>
          <w:lang w:val="en-US"/>
        </w:rPr>
        <w:drawing>
          <wp:inline distT="114300" distB="114300" distL="114300" distR="114300" wp14:anchorId="2EA1CC21" wp14:editId="1020E548">
            <wp:extent cx="6041209" cy="2667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041209" cy="2667000"/>
                    </a:xfrm>
                    <a:prstGeom prst="rect">
                      <a:avLst/>
                    </a:prstGeom>
                    <a:ln/>
                  </pic:spPr>
                </pic:pic>
              </a:graphicData>
            </a:graphic>
          </wp:inline>
        </w:drawing>
      </w:r>
    </w:p>
    <w:p w14:paraId="17519561" w14:textId="77777777" w:rsidR="00236FC4" w:rsidRDefault="00236FC4" w:rsidP="00D63489">
      <w:pPr>
        <w:pStyle w:val="Normal1"/>
        <w:spacing w:line="480" w:lineRule="auto"/>
      </w:pPr>
    </w:p>
    <w:p w14:paraId="2FDC5BEB" w14:textId="77777777" w:rsidR="00236FC4" w:rsidRDefault="00D63489" w:rsidP="00D63489">
      <w:pPr>
        <w:pStyle w:val="Normal1"/>
        <w:spacing w:line="480" w:lineRule="auto"/>
        <w:rPr>
          <w:b/>
        </w:rPr>
      </w:pPr>
      <w:r>
        <w:rPr>
          <w:i/>
        </w:rPr>
        <w:t xml:space="preserve">Figure 2.  A) Moho depth estimates at station locations shown as colored dots.  Major faults are indicated with thin black and grey lines, dashed where approximately located.  B) Moho depth map with simplified litho-types overlain with the faults (Wilson et al., 2015, Miller et al., 2018).  Map colors denote broad crustal categories of terranes, based primarily on dominant bedrock geology and isotopic characteristics: yellow—continental and marginal basins, including Yukon </w:t>
      </w:r>
      <w:r>
        <w:rPr>
          <w:i/>
        </w:rPr>
        <w:lastRenderedPageBreak/>
        <w:t xml:space="preserve">Tanana terrane (YTT); orange-red—ocean plateau and arc, including the </w:t>
      </w:r>
      <w:proofErr w:type="spellStart"/>
      <w:r>
        <w:rPr>
          <w:i/>
        </w:rPr>
        <w:t>Wrangellia</w:t>
      </w:r>
      <w:proofErr w:type="spellEnd"/>
      <w:r>
        <w:rPr>
          <w:i/>
        </w:rPr>
        <w:t xml:space="preserve"> composite terrane (WCT); green—clastic marine basins; purple—accretionary complex.</w:t>
      </w:r>
    </w:p>
    <w:p w14:paraId="33BF0A42" w14:textId="77777777" w:rsidR="00236FC4" w:rsidRDefault="00236FC4" w:rsidP="00D63489">
      <w:pPr>
        <w:pStyle w:val="Normal1"/>
        <w:spacing w:line="480" w:lineRule="auto"/>
        <w:rPr>
          <w:b/>
        </w:rPr>
      </w:pPr>
    </w:p>
    <w:p w14:paraId="42F94F2F" w14:textId="77777777" w:rsidR="00236FC4" w:rsidRDefault="00D63489" w:rsidP="00D63489">
      <w:pPr>
        <w:pStyle w:val="Heading2"/>
        <w:spacing w:line="480" w:lineRule="auto"/>
      </w:pPr>
      <w:bookmarkStart w:id="45" w:name="_johdducwef2" w:colFirst="0" w:colLast="0"/>
      <w:bookmarkEnd w:id="45"/>
      <w:r>
        <w:t>Observations</w:t>
      </w:r>
    </w:p>
    <w:p w14:paraId="715F834E" w14:textId="77777777" w:rsidR="00236FC4" w:rsidRDefault="00236FC4" w:rsidP="00D63489">
      <w:pPr>
        <w:pStyle w:val="Normal1"/>
        <w:spacing w:line="480" w:lineRule="auto"/>
        <w:rPr>
          <w:b/>
        </w:rPr>
      </w:pPr>
    </w:p>
    <w:p w14:paraId="783D413E" w14:textId="77777777" w:rsidR="00236FC4" w:rsidRDefault="00D63489" w:rsidP="00D63489">
      <w:pPr>
        <w:pStyle w:val="Normal1"/>
        <w:spacing w:line="480" w:lineRule="auto"/>
      </w:pPr>
      <w:r>
        <w:t xml:space="preserve">In September 2017 the Transportable Array was fully installed across Alaska and into the bordering regions of Canada (Rosen, 2017) and this provides the first region/state-wide glimpse of the crustal thickness.  Although there are still some areas of limited data and some areas of very complex signals in the receiver functions, the Moho depth map (Figure 2) presents a new overview across this vast area.  There is a primary trend, despite the large area, that the crustal thickness roughly correlates with topography.  The high topography in the Alaska, St. Elias and Brooks Ranges and even the Chugach Mountains, for example, have deep </w:t>
      </w:r>
      <w:proofErr w:type="spellStart"/>
      <w:r>
        <w:t>Mohos</w:t>
      </w:r>
      <w:proofErr w:type="spellEnd"/>
      <w:r>
        <w:t xml:space="preserve"> (Figure 2).  There are also abrupt changes in Moho depth across terrane boundaries and faults, such as the Denali fault (DF) system as documented previously (e.g. </w:t>
      </w:r>
      <w:proofErr w:type="spellStart"/>
      <w:r>
        <w:t>Veenstra</w:t>
      </w:r>
      <w:proofErr w:type="spellEnd"/>
      <w:r>
        <w:t xml:space="preserve"> et al., 2006; Brennan et al., 2011; Allam et al., 2017 Miller et al., 2018), but also at across other terranes boundaries.  An example of these terrane boundaries </w:t>
      </w:r>
      <w:proofErr w:type="gramStart"/>
      <w:r>
        <w:t>are</w:t>
      </w:r>
      <w:proofErr w:type="gramEnd"/>
      <w:r>
        <w:t xml:space="preserve"> between the Yukon-Tanana (YTT) and </w:t>
      </w:r>
      <w:proofErr w:type="spellStart"/>
      <w:r>
        <w:t>Wrangellia</w:t>
      </w:r>
      <w:proofErr w:type="spellEnd"/>
      <w:r>
        <w:t xml:space="preserve"> composite terranes (WCT) that have previously been under sampled by seismic data (Figure 2B).  There are other indications that the inferred terranes and litho-boundaries may also have distinct structural changes across them as seen in the litho-type simplified map in Figure 2B (Wilson et al., 2015; Miller et al., 2018).  </w:t>
      </w:r>
    </w:p>
    <w:p w14:paraId="60FCD5BE" w14:textId="77777777" w:rsidR="00236FC4" w:rsidRDefault="00236FC4" w:rsidP="00D63489">
      <w:pPr>
        <w:pStyle w:val="Normal1"/>
        <w:spacing w:line="480" w:lineRule="auto"/>
        <w:rPr>
          <w:b/>
        </w:rPr>
      </w:pPr>
    </w:p>
    <w:p w14:paraId="5EA0BB5B" w14:textId="77777777" w:rsidR="00236FC4" w:rsidRDefault="00D63489" w:rsidP="00D63489">
      <w:pPr>
        <w:pStyle w:val="Normal1"/>
        <w:spacing w:line="480" w:lineRule="auto"/>
      </w:pPr>
      <w:r>
        <w:t xml:space="preserve">The receiver functions typically have a very clear, simple signal of the Moho as shown in Figure S1A for station TA.H20K in north-central Alaska.  However, within the accretionary complex (purple in Figure 2B), the majority of the Moho picks are &gt; 35 km and can reach down to nearly 60 km (Table S2, available in the electronic supplement to this article).  However, the crustal structure is not as simple as the map of local averaged measurements portrays.  The individual </w:t>
      </w:r>
      <w:r>
        <w:lastRenderedPageBreak/>
        <w:t xml:space="preserve">receiver functions are remarkably complex, which is likely due to the collision and subsequent subduction of the Yakutat terrane and the </w:t>
      </w:r>
      <w:proofErr w:type="spellStart"/>
      <w:r>
        <w:t>downgoing</w:t>
      </w:r>
      <w:proofErr w:type="spellEnd"/>
      <w:r>
        <w:t xml:space="preserve"> Pacific plate.  At some stations there are “two </w:t>
      </w:r>
      <w:proofErr w:type="spellStart"/>
      <w:r>
        <w:t>Mohos</w:t>
      </w:r>
      <w:proofErr w:type="spellEnd"/>
      <w:r>
        <w:t xml:space="preserve">” and at others there is no shallow (overriding) plate conversion in the signal (Figures S1B - </w:t>
      </w:r>
      <w:proofErr w:type="gramStart"/>
      <w:r>
        <w:t>AK.VRDI</w:t>
      </w:r>
      <w:proofErr w:type="gramEnd"/>
      <w:r>
        <w:t xml:space="preserve"> and S1C - AK.BMR).  This is particularly evident along the southern margin of Alaska when the Pacific plate is </w:t>
      </w:r>
      <w:proofErr w:type="gramStart"/>
      <w:r>
        <w:t>subducting</w:t>
      </w:r>
      <w:proofErr w:type="gramEnd"/>
      <w:r>
        <w:t xml:space="preserve"> and the Yakutat terrane is colliding and being subducted.  There are large differences in the Moho depth estimates at closely spaced stations.  This is likely to be due to not being able to image one Moho or one discontinuity within the crust.  This is discussed in Miller et al. (2018), which presents the P receiver functions in more detail.  It is essential to be cautious and understand the geology and tectonics, and the methodology used in the seismic imaging, when using the Moho picks from stacked receiver functions and not solely use the Moho map to understand complex tectonics.  </w:t>
      </w:r>
    </w:p>
    <w:p w14:paraId="57406A06" w14:textId="77777777" w:rsidR="00236FC4" w:rsidRDefault="00236FC4" w:rsidP="00D63489">
      <w:pPr>
        <w:pStyle w:val="Normal1"/>
        <w:spacing w:line="480" w:lineRule="auto"/>
        <w:rPr>
          <w:b/>
        </w:rPr>
      </w:pPr>
    </w:p>
    <w:p w14:paraId="5D304B75" w14:textId="77777777" w:rsidR="00236FC4" w:rsidRDefault="00D63489" w:rsidP="00D63489">
      <w:pPr>
        <w:pStyle w:val="Heading2"/>
        <w:spacing w:line="480" w:lineRule="auto"/>
      </w:pPr>
      <w:bookmarkStart w:id="46" w:name="_cu6b3b6eeqf5" w:colFirst="0" w:colLast="0"/>
      <w:bookmarkEnd w:id="46"/>
      <w:r>
        <w:t>Results</w:t>
      </w:r>
    </w:p>
    <w:p w14:paraId="20CBBB32" w14:textId="77777777" w:rsidR="00236FC4" w:rsidRDefault="00236FC4" w:rsidP="00D63489">
      <w:pPr>
        <w:pStyle w:val="Normal1"/>
        <w:spacing w:line="480" w:lineRule="auto"/>
        <w:rPr>
          <w:b/>
        </w:rPr>
      </w:pPr>
    </w:p>
    <w:p w14:paraId="42D93206" w14:textId="0CC54A5C" w:rsidR="00236FC4" w:rsidRDefault="00D63489" w:rsidP="00D63489">
      <w:pPr>
        <w:pStyle w:val="Normal1"/>
        <w:spacing w:line="480" w:lineRule="auto"/>
      </w:pPr>
      <w:r>
        <w:t xml:space="preserve">The Moho depth associated with individual stations is a useful first step at interpreting the crustal architecture.  However, an interpolated surface of the Moho within the survey area, along with a measure of the confidence in such an interpolation is important to understand the extent to which </w:t>
      </w:r>
      <w:ins w:id="47" w:author="Microsoft Office User" w:date="2018-09-06T15:37:00Z">
        <w:r w:rsidR="007E5B95">
          <w:t>M</w:t>
        </w:r>
      </w:ins>
      <w:del w:id="48" w:author="Microsoft Office User" w:date="2018-09-06T15:37:00Z">
        <w:r w:rsidDel="007E5B95">
          <w:delText>m</w:delText>
        </w:r>
      </w:del>
      <w:r>
        <w:t>oho values can be interpreted away from the measurement location</w:t>
      </w:r>
      <w:ins w:id="49" w:author="Microsoft Office User" w:date="2018-09-06T15:37:00Z">
        <w:r w:rsidR="007E5B95">
          <w:t>,</w:t>
        </w:r>
      </w:ins>
      <w:r>
        <w:t xml:space="preserve"> which is important for interpretations. The Moho surface can be used as a starting model for other seismological and geophysical methods used to infer Earth structure.</w:t>
      </w:r>
    </w:p>
    <w:p w14:paraId="2160E740" w14:textId="77777777" w:rsidR="00236FC4" w:rsidRDefault="00D63489" w:rsidP="00D63489">
      <w:pPr>
        <w:pStyle w:val="Heading3"/>
        <w:spacing w:line="480" w:lineRule="auto"/>
        <w:rPr>
          <w:sz w:val="22"/>
          <w:szCs w:val="22"/>
        </w:rPr>
      </w:pPr>
      <w:bookmarkStart w:id="50" w:name="_ytu20xyqez9o" w:colFirst="0" w:colLast="0"/>
      <w:bookmarkEnd w:id="50"/>
      <w:r>
        <w:rPr>
          <w:sz w:val="22"/>
          <w:szCs w:val="22"/>
        </w:rPr>
        <w:t xml:space="preserve">Smooth, interpolated model </w:t>
      </w:r>
    </w:p>
    <w:p w14:paraId="1D943847" w14:textId="77777777" w:rsidR="00236FC4" w:rsidRDefault="00D63489" w:rsidP="00D63489">
      <w:pPr>
        <w:pStyle w:val="Normal1"/>
        <w:spacing w:line="480" w:lineRule="auto"/>
      </w:pPr>
      <w:r>
        <w:t>A piecewise linear interpolant can be constructed from a Delaunay triangulation of the data points (Figure 2 and Table S2, available in the electronic supplement to this article) but the irregular spacing of the instruments produce artefacts in interpolation that suggest it may be more appropriate to apply some smoothing. The STRIPACK and SSRFPACK routines (</w:t>
      </w:r>
      <w:proofErr w:type="spellStart"/>
      <w:r>
        <w:t>Renka</w:t>
      </w:r>
      <w:proofErr w:type="spellEnd"/>
      <w:r>
        <w:t xml:space="preserve"> 1997</w:t>
      </w:r>
      <w:proofErr w:type="gramStart"/>
      <w:r>
        <w:t>a,b</w:t>
      </w:r>
      <w:proofErr w:type="gramEnd"/>
      <w:r>
        <w:t xml:space="preserve">) </w:t>
      </w:r>
      <w:r>
        <w:lastRenderedPageBreak/>
        <w:t xml:space="preserve">are used to construct triangulations and spline interpolants for the data. However, the spacing is irregular enough that the fitting procedure employed by SSRFPACK does not converge for any value of the smoothing parameters. Instead we build a triangulation using a smaller number of nodal points with an interpolating spline that we can use as a model to be fitted to the data. </w:t>
      </w:r>
    </w:p>
    <w:p w14:paraId="5A3FADD8" w14:textId="77777777" w:rsidR="00236FC4" w:rsidRDefault="00236FC4" w:rsidP="00D63489">
      <w:pPr>
        <w:pStyle w:val="Normal1"/>
        <w:spacing w:line="480" w:lineRule="auto"/>
      </w:pPr>
    </w:p>
    <w:p w14:paraId="57FD1E32" w14:textId="77777777" w:rsidR="00236FC4" w:rsidRDefault="00D63489" w:rsidP="00D63489">
      <w:pPr>
        <w:pStyle w:val="Normal1"/>
        <w:spacing w:line="480" w:lineRule="auto"/>
      </w:pPr>
      <w:r>
        <w:t xml:space="preserve">To build an interpolating surface, we first find a set of mesh points that reasonably represents the distribution of the data while also being sufficiently regular that it is possible to construct the spline surface accurately. A simple approach to finding a set of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nodal points to represent the instrument locations is to use a clustering algorithm on the coordinate vectors. We used the k-means clustering from </w:t>
      </w:r>
      <w:proofErr w:type="spellStart"/>
      <w:r>
        <w:rPr>
          <w:rFonts w:ascii="Courier New" w:eastAsia="Courier New" w:hAnsi="Courier New" w:cs="Courier New"/>
        </w:rPr>
        <w:t>scipy</w:t>
      </w:r>
      <w:proofErr w:type="spellEnd"/>
      <w:r>
        <w:t xml:space="preserve"> (Jones et al, 2001) with random initial centroids to provide sets of nodes for triangulation. The random nature of the mesh construction means that we cannot determine the influence of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from a single realisation of the mesh and instead we need to average over a large number of meshes. A second parameter,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for the model is associated with the degree of tensioning of the interpolating splines.  A value of zero corresponds to bilinear interpolation, larger values produce increasingly smooth results with a scale that depends on the number of sample points and the statistics of the noise in the data. As the latter is not well known in this case, we view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as a free parameter to be determined. </w:t>
      </w:r>
    </w:p>
    <w:p w14:paraId="247C3F21" w14:textId="77777777" w:rsidR="00236FC4" w:rsidRDefault="00D63489" w:rsidP="00D63489">
      <w:pPr>
        <w:pStyle w:val="Heading3"/>
        <w:spacing w:line="480" w:lineRule="auto"/>
        <w:rPr>
          <w:sz w:val="22"/>
          <w:szCs w:val="22"/>
        </w:rPr>
      </w:pPr>
      <w:bookmarkStart w:id="51" w:name="_y399n3de696q" w:colFirst="0" w:colLast="0"/>
      <w:bookmarkEnd w:id="51"/>
      <w:r>
        <w:rPr>
          <w:sz w:val="22"/>
          <w:szCs w:val="22"/>
        </w:rPr>
        <w:t>Fitting the model 1: confidence estimates</w:t>
      </w:r>
    </w:p>
    <w:p w14:paraId="4D8E9C18" w14:textId="256EA428" w:rsidR="00236FC4" w:rsidRDefault="00D63489" w:rsidP="00D63489">
      <w:pPr>
        <w:pStyle w:val="Normal1"/>
        <w:spacing w:line="480" w:lineRule="auto"/>
      </w:pPr>
      <w:r>
        <w:t>We make a first pass through the data to identify the extent to which individual data points can be fitted by our choice of a single-valued, continuous interpolating surface. We systematically exclude each point from the data set and use the other data points to predict its value for 20 different reali</w:t>
      </w:r>
      <w:ins w:id="52" w:author="Microsoft Office User" w:date="2018-09-06T13:39:00Z">
        <w:r w:rsidR="00163C47">
          <w:t>z</w:t>
        </w:r>
      </w:ins>
      <w:del w:id="53" w:author="Microsoft Office User" w:date="2018-09-06T13:39:00Z">
        <w:r w:rsidDel="00163C47">
          <w:delText>s</w:delText>
        </w:r>
      </w:del>
      <w:r>
        <w:t>ations of the triangulations for all values of the model parameters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oMath>
      <w:r>
        <w:t xml:space="preserve">. Each time, we identify the containing triangle of every observation and attribute a distance weighted average contribution to each node of this triangle. </w:t>
      </w:r>
      <w:moveFromRangeStart w:id="54" w:author="Louis Moresi" w:date="2018-09-06T22:10:00Z" w:name="move524035172"/>
      <w:moveFrom w:id="55" w:author="Louis Moresi" w:date="2018-09-06T22:10:00Z">
        <w:r w:rsidDel="00E07969">
          <w:t xml:space="preserve">A small number of points usually remain unconstrained by our data (as we eliminate one or more points to evaluate the fit of the model). We set the Moho depth at those points using the global litho 1.0 dataset (Pasyanos et al, 2014). In addition, these points receive a very low weighting in the surface fitting algorithm (Renka, 1997b) so that they do not strongly influence the fit to nearby points. </w:t>
        </w:r>
      </w:moveFrom>
      <w:moveFromRangeEnd w:id="54"/>
      <w:r>
        <w:t xml:space="preserve">The predictions of the model for each data point can be evaluated by computing the mean (Figure 3A) and </w:t>
      </w:r>
      <w:proofErr w:type="spellStart"/>
      <w:r>
        <w:t>r.m.s</w:t>
      </w:r>
      <w:proofErr w:type="spellEnd"/>
      <w:r>
        <w:t xml:space="preserve"> variation (Figure 3B) </w:t>
      </w:r>
      <w:del w:id="56" w:author="Microsoft Office User" w:date="2018-09-06T13:38:00Z">
        <w:r w:rsidDel="00163C47">
          <w:delText xml:space="preserve"> </w:delText>
        </w:r>
      </w:del>
      <w:r>
        <w:t xml:space="preserve">of the values. </w:t>
      </w:r>
    </w:p>
    <w:p w14:paraId="73072D04" w14:textId="77777777" w:rsidR="00236FC4" w:rsidRDefault="00236FC4" w:rsidP="00D63489">
      <w:pPr>
        <w:pStyle w:val="Normal1"/>
        <w:spacing w:line="480" w:lineRule="auto"/>
      </w:pPr>
    </w:p>
    <w:p w14:paraId="7556ECA9" w14:textId="49C374D6" w:rsidR="00236FC4" w:rsidRDefault="00D63489" w:rsidP="00D63489">
      <w:pPr>
        <w:pStyle w:val="Normal1"/>
        <w:spacing w:line="480" w:lineRule="auto"/>
      </w:pPr>
      <w:r>
        <w:t xml:space="preserve">We then attribute a score (Figure 3C) to each of the data locations based on their predictability: points where the mean error and variance are both small receive a score of 1 — these points are reliable but may not be good at discriminating between models. Points where small errors are possible with some combination of parameters are accorded an additional score of 1. Nodes where models are consistently unreliable are accorded a </w:t>
      </w:r>
      <w:del w:id="57" w:author="Microsoft Office User" w:date="2018-09-06T15:37:00Z">
        <w:r w:rsidDel="007E5B95">
          <w:delText xml:space="preserve">background </w:delText>
        </w:r>
      </w:del>
      <w:r>
        <w:t>score of 0.1. The scores for each observation location are mapped to grid points by distance-weighted averaging and used to provide the node-by-node confidence estimate required by SSRFPACK.</w:t>
      </w:r>
      <w:bookmarkStart w:id="58" w:name="_GoBack"/>
      <w:bookmarkEnd w:id="58"/>
    </w:p>
    <w:p w14:paraId="22C1F320" w14:textId="77777777" w:rsidR="00236FC4" w:rsidRDefault="00236FC4" w:rsidP="00D63489">
      <w:pPr>
        <w:pStyle w:val="Normal1"/>
        <w:spacing w:line="480" w:lineRule="auto"/>
      </w:pPr>
    </w:p>
    <w:p w14:paraId="0598E37A" w14:textId="31A287C5" w:rsidR="00236FC4" w:rsidRDefault="00D63489" w:rsidP="00D63489">
      <w:pPr>
        <w:pStyle w:val="Normal1"/>
        <w:spacing w:line="480" w:lineRule="auto"/>
      </w:pPr>
      <w:r>
        <w:t>The complexity of signals in the receiver functions and therefore the simple, average estimate of Moho depth beneath each station can lead to high variance between the different model reali</w:t>
      </w:r>
      <w:ins w:id="59" w:author="Microsoft Office User" w:date="2018-09-06T13:39:00Z">
        <w:r w:rsidR="00163C47">
          <w:t>z</w:t>
        </w:r>
      </w:ins>
      <w:del w:id="60" w:author="Microsoft Office User" w:date="2018-09-06T13:39:00Z">
        <w:r w:rsidDel="00163C47">
          <w:delText>s</w:delText>
        </w:r>
      </w:del>
      <w:r>
        <w:t>ations (Figure</w:t>
      </w:r>
      <w:del w:id="61" w:author="Microsoft Office User" w:date="2018-09-06T13:39:00Z">
        <w:r w:rsidDel="00163C47">
          <w:delText>s</w:delText>
        </w:r>
      </w:del>
      <w:r>
        <w:t xml:space="preserve"> 3B).  There are a number of points where no smooth, continuous model can fit the observation.  This is likely due to the receiver functions ability to image multiple interfaces, not just the Moho, and the variable magnitude of the signal from these velocity contrasts at variable depths.  These complexities make it difficult to pick the true Moho if there is a clear velocity contrast from this discontinuity.  Therefore, our estimate of error is highest in regions where the Moho picks (Figure 2) have differences between closely spaced stations.  This might better be represented as a multi-valued surface, as we are likely to be imaging multiple layers, but, in this preliminary analysis, we simply report these as points where the score for the chosen model parameteri</w:t>
      </w:r>
      <w:ins w:id="62" w:author="Microsoft Office User" w:date="2018-09-06T13:39:00Z">
        <w:r w:rsidR="00163C47">
          <w:t>z</w:t>
        </w:r>
      </w:ins>
      <w:del w:id="63" w:author="Microsoft Office User" w:date="2018-09-06T13:39:00Z">
        <w:r w:rsidDel="00163C47">
          <w:delText>s</w:delText>
        </w:r>
      </w:del>
      <w:r>
        <w:t xml:space="preserve">ation is low. </w:t>
      </w:r>
    </w:p>
    <w:p w14:paraId="555B726C" w14:textId="77777777" w:rsidR="00236FC4" w:rsidRDefault="00D63489" w:rsidP="00D63489">
      <w:pPr>
        <w:pStyle w:val="Heading3"/>
        <w:spacing w:line="480" w:lineRule="auto"/>
        <w:rPr>
          <w:color w:val="000000"/>
        </w:rPr>
      </w:pPr>
      <w:bookmarkStart w:id="64" w:name="_j0p1nqguo91x" w:colFirst="0" w:colLast="0"/>
      <w:bookmarkEnd w:id="64"/>
      <w:r>
        <w:br w:type="page"/>
      </w:r>
    </w:p>
    <w:p w14:paraId="30416E6E" w14:textId="77777777" w:rsidR="00236FC4" w:rsidRDefault="00D63489" w:rsidP="00D63489">
      <w:pPr>
        <w:pStyle w:val="Normal1"/>
        <w:spacing w:line="480" w:lineRule="auto"/>
        <w:rPr>
          <w:i/>
        </w:rPr>
      </w:pPr>
      <w:r>
        <w:rPr>
          <w:i/>
          <w:noProof/>
          <w:lang w:val="en-US"/>
        </w:rPr>
        <w:lastRenderedPageBreak/>
        <w:drawing>
          <wp:inline distT="114300" distB="114300" distL="114300" distR="114300" wp14:anchorId="5908C615" wp14:editId="40A4060B">
            <wp:extent cx="3146116" cy="889158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146116" cy="8891588"/>
                    </a:xfrm>
                    <a:prstGeom prst="rect">
                      <a:avLst/>
                    </a:prstGeom>
                    <a:ln/>
                  </pic:spPr>
                </pic:pic>
              </a:graphicData>
            </a:graphic>
          </wp:inline>
        </w:drawing>
      </w:r>
    </w:p>
    <w:p w14:paraId="59363997" w14:textId="77777777" w:rsidR="00236FC4" w:rsidRDefault="00D63489" w:rsidP="00D63489">
      <w:pPr>
        <w:pStyle w:val="Normal1"/>
        <w:spacing w:line="480" w:lineRule="auto"/>
        <w:rPr>
          <w:i/>
          <w:color w:val="000000"/>
        </w:rPr>
      </w:pPr>
      <w:r>
        <w:rPr>
          <w:i/>
        </w:rPr>
        <w:lastRenderedPageBreak/>
        <w:t xml:space="preserve">Figure 3: (A) Mean errors and (B) </w:t>
      </w:r>
      <w:proofErr w:type="spellStart"/>
      <w:r>
        <w:rPr>
          <w:i/>
        </w:rPr>
        <w:t>rms</w:t>
      </w:r>
      <w:proofErr w:type="spellEnd"/>
      <w:r>
        <w:rPr>
          <w:i/>
        </w:rPr>
        <w:t xml:space="preserve"> variation about the mean in the prediction of each data point using information from all other data points and a uniform error assumption to compute the model interpolant. The measures are averages over all model parameters for each data point. (</w:t>
      </w:r>
      <w:proofErr w:type="gramStart"/>
      <w:r>
        <w:rPr>
          <w:i/>
        </w:rPr>
        <w:t>C )</w:t>
      </w:r>
      <w:proofErr w:type="gramEnd"/>
      <w:r>
        <w:rPr>
          <w:i/>
        </w:rPr>
        <w:t xml:space="preserve"> is the model score extracted from the measures in (A,B).</w:t>
      </w:r>
      <w:r>
        <w:rPr>
          <w:i/>
          <w:color w:val="000000"/>
        </w:rPr>
        <w:t>Fitting the model 2: choice of parameters</w:t>
      </w:r>
    </w:p>
    <w:p w14:paraId="104C4893" w14:textId="77777777" w:rsidR="00236FC4" w:rsidRDefault="00236FC4" w:rsidP="00D63489">
      <w:pPr>
        <w:pStyle w:val="Normal1"/>
        <w:spacing w:line="480" w:lineRule="auto"/>
        <w:rPr>
          <w:i/>
        </w:rPr>
      </w:pPr>
    </w:p>
    <w:p w14:paraId="5988E666" w14:textId="65127A36" w:rsidR="00236FC4" w:rsidRDefault="00D63489" w:rsidP="00D63489">
      <w:pPr>
        <w:pStyle w:val="Normal1"/>
        <w:spacing w:line="480" w:lineRule="auto"/>
      </w:pPr>
      <w:r>
        <w:t xml:space="preserve">We construct 250 triangulations for each value in the range of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For every triangulation, we partition the data into two: one set of points (70-95%, chosen at random) is used to fit the data for each of values chosen for the smoothing parameter,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and the remaining points used to evaluate the prediction error of the resulting interpolants. </w:t>
      </w:r>
      <w:moveToRangeStart w:id="65" w:author="Louis Moresi" w:date="2018-09-06T22:10:00Z" w:name="move524035172"/>
      <w:moveTo w:id="66" w:author="Louis Moresi" w:date="2018-09-06T22:10:00Z">
        <w:r w:rsidR="00E07969">
          <w:t xml:space="preserve">A small number of points usually remain unconstrained by our data (as we eliminate </w:t>
        </w:r>
        <w:del w:id="67" w:author="Louis Moresi" w:date="2018-09-06T22:11:00Z">
          <w:r w:rsidR="00E07969" w:rsidDel="00E07969">
            <w:delText>one or more</w:delText>
          </w:r>
        </w:del>
      </w:moveTo>
      <w:ins w:id="68" w:author="Louis Moresi" w:date="2018-09-06T22:11:00Z">
        <w:r w:rsidR="00E07969">
          <w:t>several</w:t>
        </w:r>
      </w:ins>
      <w:moveTo w:id="69" w:author="Louis Moresi" w:date="2018-09-06T22:10:00Z">
        <w:r w:rsidR="00E07969">
          <w:t xml:space="preserve"> points to evaluate the fit of the model). We set the Moho depth at those points using the global </w:t>
        </w:r>
        <w:proofErr w:type="spellStart"/>
        <w:r w:rsidR="00E07969">
          <w:t>litho</w:t>
        </w:r>
        <w:proofErr w:type="spellEnd"/>
        <w:r w:rsidR="00E07969">
          <w:t xml:space="preserve"> 1.0 dataset (</w:t>
        </w:r>
        <w:proofErr w:type="spellStart"/>
        <w:r w:rsidR="00E07969">
          <w:t>Pasyanos</w:t>
        </w:r>
        <w:proofErr w:type="spellEnd"/>
        <w:r w:rsidR="00E07969">
          <w:t xml:space="preserve"> et al, 2014). In addition, these points receive a very low weighting in the surface fitting algorithm (</w:t>
        </w:r>
        <w:proofErr w:type="spellStart"/>
        <w:r w:rsidR="00E07969">
          <w:t>Renka</w:t>
        </w:r>
        <w:proofErr w:type="spellEnd"/>
        <w:r w:rsidR="00E07969">
          <w:t>, 1997b) so that they do not strongly influence the fit to nearby points.</w:t>
        </w:r>
      </w:moveTo>
      <w:moveToRangeEnd w:id="65"/>
      <w:ins w:id="70" w:author="Louis Moresi" w:date="2018-09-06T22:11:00Z">
        <w:r w:rsidR="00E07969">
          <w:t xml:space="preserve"> </w:t>
        </w:r>
      </w:ins>
      <w:r>
        <w:t xml:space="preserve">The results are processed to determine the fit to the test data for each pair of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using the node-by-node confidence score in Figure 3C to weight the depths in the spline fit. </w:t>
      </w:r>
    </w:p>
    <w:p w14:paraId="73FBBD54" w14:textId="77777777" w:rsidR="00236FC4" w:rsidRDefault="00D63489" w:rsidP="00D63489">
      <w:pPr>
        <w:pStyle w:val="Normal1"/>
        <w:spacing w:line="480" w:lineRule="auto"/>
      </w:pPr>
      <w:r>
        <w:rPr>
          <w:noProof/>
          <w:lang w:val="en-US"/>
        </w:rPr>
        <w:lastRenderedPageBreak/>
        <w:drawing>
          <wp:inline distT="114300" distB="114300" distL="114300" distR="114300" wp14:anchorId="6F88BBD8" wp14:editId="6B9B443A">
            <wp:extent cx="5734050" cy="3136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6234" b="6234"/>
                    <a:stretch>
                      <a:fillRect/>
                    </a:stretch>
                  </pic:blipFill>
                  <pic:spPr>
                    <a:xfrm>
                      <a:off x="0" y="0"/>
                      <a:ext cx="5734050" cy="3136900"/>
                    </a:xfrm>
                    <a:prstGeom prst="rect">
                      <a:avLst/>
                    </a:prstGeom>
                    <a:ln/>
                  </pic:spPr>
                </pic:pic>
              </a:graphicData>
            </a:graphic>
          </wp:inline>
        </w:drawing>
      </w:r>
    </w:p>
    <w:p w14:paraId="1B9B3D66" w14:textId="6B96CF34" w:rsidR="00236FC4" w:rsidRDefault="00D63489" w:rsidP="00D63489">
      <w:pPr>
        <w:pStyle w:val="Normal1"/>
        <w:spacing w:line="480" w:lineRule="auto"/>
        <w:rPr>
          <w:i/>
        </w:rPr>
      </w:pPr>
      <w:r>
        <w:rPr>
          <w:i/>
        </w:rPr>
        <w:t>Figure 4. The mean error (A) from 250 reali</w:t>
      </w:r>
      <w:ins w:id="71" w:author="Microsoft Office User" w:date="2018-09-06T15:40:00Z">
        <w:r w:rsidR="007078D7">
          <w:rPr>
            <w:i/>
          </w:rPr>
          <w:t>z</w:t>
        </w:r>
      </w:ins>
      <w:del w:id="72" w:author="Microsoft Office User" w:date="2018-09-06T15:40:00Z">
        <w:r w:rsidDel="007078D7">
          <w:rPr>
            <w:i/>
          </w:rPr>
          <w:delText>s</w:delText>
        </w:r>
      </w:del>
      <w:r>
        <w:rPr>
          <w:i/>
        </w:rPr>
        <w:t xml:space="preserve">ations in predicting the test data for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i/>
        </w:rPr>
        <w:t xml:space="preserve">and the mean error (B) for predicting all data (test and training). The white circle is the minimum value for each case. The triangles lie within 1.25% of the minimum error. The white squares are the points which lie in the 1.25% range of both measures. </w:t>
      </w:r>
    </w:p>
    <w:p w14:paraId="2D8F2B87" w14:textId="77777777" w:rsidR="00236FC4" w:rsidRDefault="00236FC4" w:rsidP="00D63489">
      <w:pPr>
        <w:pStyle w:val="Normal1"/>
        <w:spacing w:line="480" w:lineRule="auto"/>
      </w:pPr>
    </w:p>
    <w:p w14:paraId="688599BB" w14:textId="7E004794" w:rsidR="00236FC4" w:rsidRDefault="00D63489" w:rsidP="00D63489">
      <w:pPr>
        <w:pStyle w:val="Normal1"/>
        <w:spacing w:line="480" w:lineRule="auto"/>
      </w:pPr>
      <w:r>
        <w:t>The process of fitting the model is summari</w:t>
      </w:r>
      <w:ins w:id="73" w:author="Microsoft Office User" w:date="2018-09-06T15:40:00Z">
        <w:r w:rsidR="007078D7">
          <w:t>z</w:t>
        </w:r>
      </w:ins>
      <w:del w:id="74" w:author="Microsoft Office User" w:date="2018-09-06T15:40:00Z">
        <w:r w:rsidDel="007078D7">
          <w:delText>s</w:delText>
        </w:r>
      </w:del>
      <w:r>
        <w:t>ed in Figure 4 using two alternative measures of fit over all the different grids and partitioning</w:t>
      </w:r>
      <w:del w:id="75" w:author="Microsoft Office User" w:date="2018-09-06T15:40:00Z">
        <w:r w:rsidDel="007078D7">
          <w:delText>s</w:delText>
        </w:r>
      </w:del>
      <w:r>
        <w:t xml:space="preserve"> of the data. In one case (Figure 4A) we show the fit only to the test data sets, and in the second case (Figure 4B), we form a combined error which is the misfit for all the data, including the training data. Around the best fitting points in each case are a number of models with a misfit within 1.25% of the minimum value. The models based only on fitting the test data are the smoothest models that satisfy the observations whereas those that minimi</w:t>
      </w:r>
      <w:ins w:id="76" w:author="Microsoft Office User" w:date="2018-09-06T15:40:00Z">
        <w:r w:rsidR="007078D7">
          <w:t>z</w:t>
        </w:r>
      </w:ins>
      <w:del w:id="77" w:author="Microsoft Office User" w:date="2018-09-06T15:40:00Z">
        <w:r w:rsidDel="007078D7">
          <w:delText>s</w:delText>
        </w:r>
      </w:del>
      <w:r>
        <w:t xml:space="preserve">e the combined error </w:t>
      </w:r>
      <w:proofErr w:type="gramStart"/>
      <w:r>
        <w:t>are</w:t>
      </w:r>
      <w:proofErr w:type="gramEnd"/>
      <w:r>
        <w:t xml:space="preserve"> more likely to over-fit the data. There are several models which are within 1% to 2% of the minimum of each of the measures and these appear to represent a good balance between overfitting and over-simplifying the model. Our preferred model is an </w:t>
      </w:r>
      <w:r>
        <w:lastRenderedPageBreak/>
        <w:t xml:space="preserve">average of these cases; we also include the </w:t>
      </w:r>
      <w:proofErr w:type="gramStart"/>
      <w:r>
        <w:t>two end</w:t>
      </w:r>
      <w:proofErr w:type="gramEnd"/>
      <w:r>
        <w:t xml:space="preserve"> member best-fit models for the purposes of comparison.</w:t>
      </w:r>
    </w:p>
    <w:p w14:paraId="6AAB732C" w14:textId="42C12B04" w:rsidR="00474007" w:rsidRDefault="00474007" w:rsidP="00D63489">
      <w:pPr>
        <w:pStyle w:val="Normal1"/>
        <w:spacing w:line="480" w:lineRule="auto"/>
      </w:pPr>
      <w:r>
        <w:rPr>
          <w:noProof/>
          <w:lang w:val="en-US"/>
        </w:rPr>
        <w:drawing>
          <wp:inline distT="0" distB="0" distL="0" distR="0" wp14:anchorId="079C1525" wp14:editId="11E3AF04">
            <wp:extent cx="5731510" cy="2530924"/>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_combin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530924"/>
                    </a:xfrm>
                    <a:prstGeom prst="rect">
                      <a:avLst/>
                    </a:prstGeom>
                  </pic:spPr>
                </pic:pic>
              </a:graphicData>
            </a:graphic>
          </wp:inline>
        </w:drawing>
      </w:r>
    </w:p>
    <w:p w14:paraId="318EF840" w14:textId="5819FF22" w:rsidR="00236FC4" w:rsidRDefault="00D63489" w:rsidP="00D63489">
      <w:pPr>
        <w:pStyle w:val="Normal1"/>
        <w:spacing w:line="480" w:lineRule="auto"/>
      </w:pPr>
      <w:r>
        <w:t xml:space="preserve"> </w:t>
      </w:r>
    </w:p>
    <w:p w14:paraId="54D67C6D" w14:textId="77777777" w:rsidR="00236FC4" w:rsidRDefault="00D63489" w:rsidP="00D63489">
      <w:pPr>
        <w:pStyle w:val="Normal1"/>
        <w:spacing w:line="480" w:lineRule="auto"/>
        <w:rPr>
          <w:i/>
        </w:rPr>
      </w:pPr>
      <w:r>
        <w:rPr>
          <w:i/>
        </w:rPr>
        <w:t>Figure 5.  (a) Moho surface computed from the procedure described above.  (b) Slope of the Moho surface in (a). Major faults are indicated with thin black and white lines, dashed where approximately located.</w:t>
      </w:r>
    </w:p>
    <w:p w14:paraId="43703EE2" w14:textId="77777777" w:rsidR="00236FC4" w:rsidRDefault="00D63489" w:rsidP="00D63489">
      <w:pPr>
        <w:pStyle w:val="Heading3"/>
        <w:spacing w:line="480" w:lineRule="auto"/>
        <w:rPr>
          <w:sz w:val="22"/>
          <w:szCs w:val="22"/>
        </w:rPr>
      </w:pPr>
      <w:bookmarkStart w:id="78" w:name="_850idh7l561a" w:colFirst="0" w:colLast="0"/>
      <w:bookmarkEnd w:id="78"/>
      <w:r>
        <w:rPr>
          <w:sz w:val="22"/>
          <w:szCs w:val="22"/>
        </w:rPr>
        <w:t>Model: data files and software</w:t>
      </w:r>
    </w:p>
    <w:p w14:paraId="44294369" w14:textId="77777777" w:rsidR="00236FC4" w:rsidRDefault="00D63489" w:rsidP="00D63489">
      <w:pPr>
        <w:pStyle w:val="Normal1"/>
        <w:spacing w:line="480" w:lineRule="auto"/>
      </w:pPr>
      <w:r>
        <w:t xml:space="preserve">The models are provided in a python package </w:t>
      </w:r>
      <w:r>
        <w:rPr>
          <w:rFonts w:ascii="Courier New" w:eastAsia="Courier New" w:hAnsi="Courier New" w:cs="Courier New"/>
        </w:rPr>
        <w:t>miller_alaskamoho_srl2018 (</w:t>
      </w:r>
      <w:hyperlink r:id="rId14">
        <w:r>
          <w:rPr>
            <w:rFonts w:ascii="Courier New" w:eastAsia="Courier New" w:hAnsi="Courier New" w:cs="Courier New"/>
            <w:color w:val="1155CC"/>
            <w:u w:val="single"/>
          </w:rPr>
          <w:t>https://pypi.org/project/miller_alaskamoho_srl2018/</w:t>
        </w:r>
      </w:hyperlink>
      <w:r>
        <w:rPr>
          <w:rFonts w:ascii="Courier New" w:eastAsia="Courier New" w:hAnsi="Courier New" w:cs="Courier New"/>
        </w:rPr>
        <w:t xml:space="preserve">) </w:t>
      </w:r>
      <w:r>
        <w:t xml:space="preserve">that can be installed through the </w:t>
      </w:r>
      <w:r>
        <w:rPr>
          <w:rFonts w:ascii="Courier New" w:eastAsia="Courier New" w:hAnsi="Courier New" w:cs="Courier New"/>
        </w:rPr>
        <w:t>pip</w:t>
      </w:r>
      <w:r>
        <w:t xml:space="preserve"> python package management system. The package includes documentation in the form of example jupyter notebooks. Installation instructions are available in the electronic supplement to this article.</w:t>
      </w:r>
    </w:p>
    <w:p w14:paraId="7E0BEEC7" w14:textId="77777777" w:rsidR="00236FC4" w:rsidRDefault="00236FC4" w:rsidP="00D63489">
      <w:pPr>
        <w:pStyle w:val="Normal1"/>
        <w:spacing w:line="480" w:lineRule="auto"/>
      </w:pPr>
    </w:p>
    <w:p w14:paraId="2AD44E1E" w14:textId="62DB6FF2" w:rsidR="00236FC4" w:rsidRDefault="00D63489" w:rsidP="00D63489">
      <w:pPr>
        <w:pStyle w:val="Normal1"/>
        <w:spacing w:line="480" w:lineRule="auto"/>
      </w:pPr>
      <w:r>
        <w:t xml:space="preserve">The model itself takes the form of 1) a </w:t>
      </w:r>
      <w:proofErr w:type="spellStart"/>
      <w:r>
        <w:t>numpy</w:t>
      </w:r>
      <w:proofErr w:type="spellEnd"/>
      <w:r>
        <w:t xml:space="preserve"> record array containing the raw </w:t>
      </w:r>
      <w:ins w:id="79" w:author="Microsoft Office User" w:date="2018-09-06T15:39:00Z">
        <w:r w:rsidR="007078D7">
          <w:t>M</w:t>
        </w:r>
      </w:ins>
      <w:del w:id="80" w:author="Microsoft Office User" w:date="2018-09-06T15:39:00Z">
        <w:r w:rsidDel="007078D7">
          <w:delText>m</w:delText>
        </w:r>
      </w:del>
      <w:r>
        <w:t xml:space="preserve">oho data plus the model statistics reported above and the model scoring used to perform the surface fitting, and 2) a </w:t>
      </w:r>
      <w:proofErr w:type="spellStart"/>
      <w:r>
        <w:t>numpy</w:t>
      </w:r>
      <w:proofErr w:type="spellEnd"/>
      <w:r>
        <w:t xml:space="preserve"> array of longitude, latitude, depth for the Moho surface and Moho slope (</w:t>
      </w:r>
      <m:oMath>
        <m:r>
          <w:rPr>
            <w:rFonts w:ascii="Cambria Math" w:hAnsi="Cambria Math"/>
          </w:rPr>
          <m:t>s=|∇h|</m:t>
        </m:r>
      </m:oMath>
      <w:r>
        <w:t xml:space="preserve">where </w:t>
      </w:r>
      <m:oMath>
        <m:r>
          <w:rPr>
            <w:rFonts w:ascii="Cambria Math" w:hAnsi="Cambria Math"/>
          </w:rPr>
          <w:lastRenderedPageBreak/>
          <m:t>h</m:t>
        </m:r>
      </m:oMath>
      <w:r>
        <w:t xml:space="preserve"> is the depth of the </w:t>
      </w:r>
      <w:ins w:id="81" w:author="Microsoft Office User" w:date="2018-09-06T15:39:00Z">
        <w:r w:rsidR="007078D7">
          <w:t>M</w:t>
        </w:r>
      </w:ins>
      <w:del w:id="82" w:author="Microsoft Office User" w:date="2018-09-06T15:39:00Z">
        <w:r w:rsidDel="007078D7">
          <w:delText>m</w:delText>
        </w:r>
      </w:del>
      <w:r>
        <w:t>oho surface) computed on a dense, regular triangulation. The models are accessed through the package as instances of a class that includes the relevant triangulation and interpolation methods (see electronic supplement for details).</w:t>
      </w:r>
    </w:p>
    <w:p w14:paraId="2DC59843" w14:textId="77777777" w:rsidR="00236FC4" w:rsidRDefault="00236FC4" w:rsidP="00D63489">
      <w:pPr>
        <w:pStyle w:val="Normal1"/>
        <w:spacing w:line="480" w:lineRule="auto"/>
      </w:pPr>
    </w:p>
    <w:p w14:paraId="106F0122" w14:textId="0BFCA323" w:rsidR="00236FC4" w:rsidRDefault="00D63489" w:rsidP="00D63489">
      <w:pPr>
        <w:pStyle w:val="Normal1"/>
        <w:spacing w:line="480" w:lineRule="auto"/>
      </w:pPr>
      <w:r>
        <w:t>We supply three alternative versions of this surface as discussed above: 1) our preferred ensemble average model constructed from all models that lie within 1.25% of each of the end member cases as shown in Figure 5A, 2) the smooth end-member that minimi</w:t>
      </w:r>
      <w:ins w:id="83" w:author="Microsoft Office User" w:date="2018-09-06T15:39:00Z">
        <w:r w:rsidR="007078D7">
          <w:t>z</w:t>
        </w:r>
      </w:ins>
      <w:del w:id="84" w:author="Microsoft Office User" w:date="2018-09-06T15:39:00Z">
        <w:r w:rsidDel="007078D7">
          <w:delText>s</w:delText>
        </w:r>
      </w:del>
      <w:r>
        <w:t>es the misfit of the test data alone, and 3), the end member that minimi</w:t>
      </w:r>
      <w:ins w:id="85" w:author="Microsoft Office User" w:date="2018-09-06T15:39:00Z">
        <w:r w:rsidR="007078D7">
          <w:t>z</w:t>
        </w:r>
      </w:ins>
      <w:del w:id="86" w:author="Microsoft Office User" w:date="2018-09-06T15:39:00Z">
        <w:r w:rsidDel="007078D7">
          <w:delText>s</w:delText>
        </w:r>
      </w:del>
      <w:r>
        <w:t xml:space="preserve">es the misfit of all the data: test and training sets combined. </w:t>
      </w:r>
    </w:p>
    <w:p w14:paraId="0D8B3113" w14:textId="77777777" w:rsidR="00236FC4" w:rsidRDefault="00236FC4" w:rsidP="00D63489">
      <w:pPr>
        <w:pStyle w:val="Normal1"/>
        <w:spacing w:line="480" w:lineRule="auto"/>
      </w:pPr>
    </w:p>
    <w:p w14:paraId="2FE65077" w14:textId="77777777" w:rsidR="00236FC4" w:rsidRDefault="00D63489" w:rsidP="00D63489">
      <w:pPr>
        <w:pStyle w:val="Normal1"/>
        <w:spacing w:line="480" w:lineRule="auto"/>
      </w:pPr>
      <w:r>
        <w:t xml:space="preserve">We also provide the source code in the form of jupyter notebooks to process the raw data, to evaluate the model errors and to compute and interpolate the fine grid surfaces and their gradients. These notebooks also allow the evaluation of other ensembles of models. We supply example python code to read the data files, convert to various formats, and interpolate the surface for plotting (instructions for accessing the models and software are available in the electronic supplement to this article). </w:t>
      </w:r>
    </w:p>
    <w:p w14:paraId="31A99F4D" w14:textId="77777777" w:rsidR="00236FC4" w:rsidRDefault="00236FC4" w:rsidP="00D63489">
      <w:pPr>
        <w:pStyle w:val="Normal1"/>
        <w:spacing w:line="480" w:lineRule="auto"/>
      </w:pPr>
    </w:p>
    <w:p w14:paraId="53511E0B" w14:textId="77777777" w:rsidR="00236FC4" w:rsidRDefault="00D63489" w:rsidP="00D63489">
      <w:pPr>
        <w:pStyle w:val="Heading2"/>
        <w:spacing w:line="480" w:lineRule="auto"/>
      </w:pPr>
      <w:bookmarkStart w:id="87" w:name="_niwvj61qj0jp" w:colFirst="0" w:colLast="0"/>
      <w:bookmarkEnd w:id="87"/>
      <w:r>
        <w:t>Summary</w:t>
      </w:r>
    </w:p>
    <w:p w14:paraId="69FA7A5D" w14:textId="3D28E754" w:rsidR="00236FC4" w:rsidRDefault="00D63489" w:rsidP="00D63489">
      <w:pPr>
        <w:pStyle w:val="Normal1"/>
        <w:spacing w:line="480" w:lineRule="auto"/>
      </w:pPr>
      <w:r>
        <w:t xml:space="preserve">Our maps of the Moho beneath Alaska and the surrounding regions </w:t>
      </w:r>
      <w:del w:id="88" w:author="Microsoft Office User" w:date="2018-09-06T15:39:00Z">
        <w:r w:rsidDel="00B04184">
          <w:delText xml:space="preserve">is </w:delText>
        </w:r>
      </w:del>
      <w:ins w:id="89" w:author="Microsoft Office User" w:date="2018-09-06T15:39:00Z">
        <w:r w:rsidR="00B04184">
          <w:t xml:space="preserve">are </w:t>
        </w:r>
      </w:ins>
      <w:r>
        <w:t xml:space="preserve">based upon hand picks from P receiver function station stacks calculated with </w:t>
      </w:r>
      <w:proofErr w:type="spellStart"/>
      <w:r>
        <w:t>Funclab</w:t>
      </w:r>
      <w:proofErr w:type="spellEnd"/>
      <w:r>
        <w:t xml:space="preserve"> (Eagar and </w:t>
      </w:r>
      <w:proofErr w:type="spellStart"/>
      <w:r>
        <w:t>Fouch</w:t>
      </w:r>
      <w:proofErr w:type="spellEnd"/>
      <w:r>
        <w:t>, 2012; Porritt and Miller, 2018) for all available stations between 1999 and April 2018.  The receiver function stacks provide an average Moho depth based upon a simple 1D velocity model conversion.  These depths are then used to produce an interpolated surface to predict the Moho across the region, and to provide a measure of the confidence in such a</w:t>
      </w:r>
      <w:del w:id="90" w:author="Microsoft Office User" w:date="2018-09-06T13:35:00Z">
        <w:r w:rsidDel="00163C47">
          <w:delText>n</w:delText>
        </w:r>
      </w:del>
      <w:r>
        <w:t xml:space="preserve"> map.   Future improvements will result for additional data collected by the TA and other permanent stations.  This new data and constraints</w:t>
      </w:r>
      <w:ins w:id="91" w:author="Microsoft Office User" w:date="2018-09-06T13:35:00Z">
        <w:r w:rsidR="00163C47">
          <w:t>, or other data products such as EARS (IRIS DMC, 2010),</w:t>
        </w:r>
      </w:ins>
      <w:r>
        <w:t xml:space="preserve"> can be easily incorporated </w:t>
      </w:r>
      <w:r>
        <w:lastRenderedPageBreak/>
        <w:t xml:space="preserve">into the map and into the Jupyter notebook scripts that generate the Moho surface and the associated measures of confidence.  </w:t>
      </w:r>
    </w:p>
    <w:p w14:paraId="493530FA" w14:textId="77777777" w:rsidR="00236FC4" w:rsidRDefault="00D63489" w:rsidP="00D63489">
      <w:pPr>
        <w:pStyle w:val="Heading3"/>
        <w:spacing w:line="480" w:lineRule="auto"/>
        <w:rPr>
          <w:b/>
          <w:i w:val="0"/>
          <w:color w:val="000000"/>
          <w:sz w:val="22"/>
          <w:szCs w:val="22"/>
        </w:rPr>
      </w:pPr>
      <w:bookmarkStart w:id="92" w:name="_wf8jj0twaodu" w:colFirst="0" w:colLast="0"/>
      <w:bookmarkEnd w:id="92"/>
      <w:r>
        <w:rPr>
          <w:b/>
          <w:i w:val="0"/>
          <w:color w:val="000000"/>
          <w:sz w:val="22"/>
          <w:szCs w:val="22"/>
        </w:rPr>
        <w:t>Data and Resources</w:t>
      </w:r>
    </w:p>
    <w:p w14:paraId="18A4D5F1" w14:textId="0D5EDC0B" w:rsidR="00236FC4" w:rsidRDefault="00D63489" w:rsidP="00D63489">
      <w:pPr>
        <w:pStyle w:val="Normal1"/>
        <w:spacing w:line="480" w:lineRule="auto"/>
      </w:pPr>
      <w:r>
        <w:t xml:space="preserve">The broadband seismic data used to produce the P receiver functions and resulting maps are available from the IRIS Data Management Center at www.iris.edu (last accessed April 2018).  The network DOI codes are found in Supplementary Table 1, available in the electronic supplement to this article.  The receiver functions and the Moho picks were calculated and edited in </w:t>
      </w:r>
      <w:proofErr w:type="spellStart"/>
      <w:r>
        <w:t>Func</w:t>
      </w:r>
      <w:ins w:id="93" w:author="Microsoft Office User" w:date="2018-09-06T13:36:00Z">
        <w:r w:rsidR="00163C47">
          <w:t>L</w:t>
        </w:r>
      </w:ins>
      <w:del w:id="94" w:author="Microsoft Office User" w:date="2018-09-06T13:36:00Z">
        <w:r w:rsidDel="00163C47">
          <w:delText>l</w:delText>
        </w:r>
      </w:del>
      <w:r>
        <w:t>ab</w:t>
      </w:r>
      <w:proofErr w:type="spellEnd"/>
      <w:r>
        <w:t xml:space="preserve"> 1.8.1 (Porritt and Miller, 2018), which is available online at </w:t>
      </w:r>
      <w:hyperlink r:id="rId15">
        <w:r>
          <w:rPr>
            <w:color w:val="1155CC"/>
            <w:u w:val="single"/>
          </w:rPr>
          <w:t>https://robporritt.wordpress.com/software/</w:t>
        </w:r>
      </w:hyperlink>
      <w:r>
        <w:t xml:space="preserve">.  The figures were made with Generic Mapping Tools (GMT; Wessel and Smith, 1991). We made extensive use of the following python packages: </w:t>
      </w:r>
      <w:proofErr w:type="spellStart"/>
      <w:r>
        <w:t>numpy</w:t>
      </w:r>
      <w:proofErr w:type="spellEnd"/>
      <w:r>
        <w:t xml:space="preserve"> and </w:t>
      </w:r>
      <w:proofErr w:type="spellStart"/>
      <w:r>
        <w:t>scipy</w:t>
      </w:r>
      <w:proofErr w:type="spellEnd"/>
      <w:r>
        <w:t xml:space="preserve"> (Jones</w:t>
      </w:r>
      <w:r>
        <w:rPr>
          <w:i/>
        </w:rPr>
        <w:t xml:space="preserve"> </w:t>
      </w:r>
      <w:r w:rsidRPr="003B3738">
        <w:t xml:space="preserve">et al, </w:t>
      </w:r>
      <w:r>
        <w:t xml:space="preserve">2001) and stripy (Moresi and Mather, available via </w:t>
      </w:r>
      <w:hyperlink r:id="rId16">
        <w:r>
          <w:rPr>
            <w:color w:val="1155CC"/>
            <w:u w:val="single"/>
          </w:rPr>
          <w:t>https://pypi.org/project/stripy</w:t>
        </w:r>
      </w:hyperlink>
      <w:r>
        <w:t xml:space="preserve">). The example notebooks use the python </w:t>
      </w:r>
      <w:proofErr w:type="spellStart"/>
      <w:r>
        <w:t>cartopy</w:t>
      </w:r>
      <w:proofErr w:type="spellEnd"/>
      <w:r>
        <w:t xml:space="preserve"> package to generate maps (Met. Office, 2010).  The models are provided in a python package </w:t>
      </w:r>
      <w:r>
        <w:rPr>
          <w:rFonts w:ascii="Courier New" w:eastAsia="Courier New" w:hAnsi="Courier New" w:cs="Courier New"/>
        </w:rPr>
        <w:t xml:space="preserve">miller_alaskamoho_srl2018 </w:t>
      </w:r>
      <w:r>
        <w:t xml:space="preserve">available online at </w:t>
      </w:r>
      <w:r>
        <w:rPr>
          <w:rFonts w:ascii="Courier New" w:eastAsia="Courier New" w:hAnsi="Courier New" w:cs="Courier New"/>
        </w:rPr>
        <w:t xml:space="preserve">  </w:t>
      </w:r>
      <w:r w:rsidRPr="003B3738">
        <w:rPr>
          <w:rFonts w:eastAsia="Courier New"/>
        </w:rPr>
        <w:t>(</w:t>
      </w:r>
      <w:hyperlink r:id="rId17">
        <w:r w:rsidRPr="003B3738">
          <w:rPr>
            <w:rFonts w:eastAsia="Courier New"/>
            <w:color w:val="1155CC"/>
            <w:u w:val="single"/>
          </w:rPr>
          <w:t>https://pypi.org/project/miller_alaskamoho_srl2018/</w:t>
        </w:r>
      </w:hyperlink>
      <w:r w:rsidRPr="003B3738">
        <w:rPr>
          <w:rFonts w:eastAsia="Courier New"/>
        </w:rPr>
        <w:t>)</w:t>
      </w:r>
      <w:r w:rsidR="003B3738">
        <w:rPr>
          <w:rFonts w:eastAsia="Courier New"/>
        </w:rPr>
        <w:t xml:space="preserve"> </w:t>
      </w:r>
      <w:r>
        <w:t>and described in the electronic supplement to this article.</w:t>
      </w:r>
    </w:p>
    <w:p w14:paraId="06B04057" w14:textId="77777777" w:rsidR="00236FC4" w:rsidRDefault="00D63489" w:rsidP="00D63489">
      <w:pPr>
        <w:pStyle w:val="Heading3"/>
        <w:spacing w:line="480" w:lineRule="auto"/>
        <w:rPr>
          <w:b/>
          <w:i w:val="0"/>
          <w:color w:val="000000"/>
          <w:sz w:val="22"/>
          <w:szCs w:val="22"/>
        </w:rPr>
      </w:pPr>
      <w:bookmarkStart w:id="95" w:name="_sfcl768eyw9n" w:colFirst="0" w:colLast="0"/>
      <w:bookmarkEnd w:id="95"/>
      <w:r>
        <w:rPr>
          <w:b/>
          <w:i w:val="0"/>
          <w:color w:val="000000"/>
          <w:sz w:val="22"/>
          <w:szCs w:val="22"/>
        </w:rPr>
        <w:t>Acknowledgements</w:t>
      </w:r>
    </w:p>
    <w:p w14:paraId="32A10F84" w14:textId="77777777" w:rsidR="00236FC4" w:rsidRDefault="00D63489" w:rsidP="00D63489">
      <w:pPr>
        <w:pStyle w:val="Normal1"/>
        <w:spacing w:line="480" w:lineRule="auto"/>
        <w:rPr>
          <w:b/>
        </w:rPr>
      </w:pPr>
      <w:r>
        <w:t xml:space="preserve">This work is supported by the Australian Research Council Discovery Program DP150102887.  Many thanks are due to S.M. Roeske and A. Till for inspiring discussions and encouragement.  </w:t>
      </w:r>
      <w:r>
        <w:br w:type="page"/>
      </w:r>
    </w:p>
    <w:p w14:paraId="67DD007C" w14:textId="77777777" w:rsidR="00236FC4" w:rsidRDefault="00D63489" w:rsidP="00D63489">
      <w:pPr>
        <w:pStyle w:val="Normal1"/>
        <w:spacing w:line="480" w:lineRule="auto"/>
        <w:rPr>
          <w:b/>
        </w:rPr>
      </w:pPr>
      <w:r>
        <w:rPr>
          <w:b/>
        </w:rPr>
        <w:lastRenderedPageBreak/>
        <w:t>References</w:t>
      </w:r>
    </w:p>
    <w:p w14:paraId="24688478" w14:textId="77777777" w:rsidR="00236FC4" w:rsidRDefault="00236FC4" w:rsidP="00D63489">
      <w:pPr>
        <w:pStyle w:val="Normal1"/>
        <w:spacing w:line="480" w:lineRule="auto"/>
      </w:pPr>
    </w:p>
    <w:p w14:paraId="58AEA6E4" w14:textId="77777777" w:rsidR="00236FC4" w:rsidRDefault="00D63489" w:rsidP="00D63489">
      <w:pPr>
        <w:pStyle w:val="Normal1"/>
        <w:spacing w:line="480" w:lineRule="auto"/>
        <w:ind w:left="180" w:hanging="180"/>
        <w:rPr>
          <w:color w:val="2C2728"/>
        </w:rPr>
      </w:pPr>
      <w:r>
        <w:t xml:space="preserve">Allam, A.A., </w:t>
      </w:r>
      <w:r w:rsidR="006E0D5D">
        <w:t xml:space="preserve">V. </w:t>
      </w:r>
      <w:r>
        <w:t>Schulte-</w:t>
      </w:r>
      <w:proofErr w:type="spellStart"/>
      <w:r>
        <w:t>Pelkum</w:t>
      </w:r>
      <w:proofErr w:type="spellEnd"/>
      <w:r>
        <w:t xml:space="preserve">, </w:t>
      </w:r>
      <w:r w:rsidR="006E0D5D">
        <w:t>Y. Ben-Zion, C. Tape, N.</w:t>
      </w:r>
      <w:r>
        <w:t xml:space="preserve"> </w:t>
      </w:r>
      <w:proofErr w:type="spellStart"/>
      <w:r>
        <w:t>Ruppert</w:t>
      </w:r>
      <w:proofErr w:type="spellEnd"/>
      <w:r>
        <w:t xml:space="preserve">, </w:t>
      </w:r>
      <w:r w:rsidR="006E0D5D">
        <w:t>Z. Ross</w:t>
      </w:r>
      <w:r>
        <w:t xml:space="preserve"> (2017). Ten Kilometer Vertical Moho Offset and Shallow Velocity Contrast Along the Denali Fault from Double-difference Tomography, Receiver Functions, and Fault Zone Head Waves, </w:t>
      </w:r>
      <w:r>
        <w:rPr>
          <w:i/>
        </w:rPr>
        <w:t>Tectonophysics</w:t>
      </w:r>
      <w:r w:rsidR="006E0D5D">
        <w:t>.</w:t>
      </w:r>
      <w:r>
        <w:t xml:space="preserve">  </w:t>
      </w:r>
      <w:r>
        <w:rPr>
          <w:b/>
        </w:rPr>
        <w:t>721</w:t>
      </w:r>
      <w:r>
        <w:t xml:space="preserve"> 56-69.</w:t>
      </w:r>
    </w:p>
    <w:p w14:paraId="3F45549E" w14:textId="77777777" w:rsidR="00236FC4" w:rsidRDefault="006E0D5D">
      <w:pPr>
        <w:pStyle w:val="Normal1"/>
        <w:tabs>
          <w:tab w:val="left" w:pos="270"/>
        </w:tabs>
        <w:spacing w:line="480" w:lineRule="auto"/>
        <w:ind w:left="180" w:hanging="180"/>
        <w:pPrChange w:id="96" w:author="Microsoft Office User" w:date="2018-09-06T10:27:00Z">
          <w:pPr>
            <w:pStyle w:val="Normal1"/>
            <w:tabs>
              <w:tab w:val="left" w:pos="270"/>
            </w:tabs>
            <w:spacing w:line="480" w:lineRule="auto"/>
            <w:ind w:left="180"/>
          </w:pPr>
        </w:pPrChange>
      </w:pPr>
      <w:proofErr w:type="spellStart"/>
      <w:r>
        <w:t>Bassin</w:t>
      </w:r>
      <w:proofErr w:type="spellEnd"/>
      <w:r>
        <w:t xml:space="preserve">, C., G. </w:t>
      </w:r>
      <w:proofErr w:type="spellStart"/>
      <w:r>
        <w:t>Laske</w:t>
      </w:r>
      <w:proofErr w:type="spellEnd"/>
      <w:r>
        <w:t>, and G. Masters</w:t>
      </w:r>
      <w:r w:rsidR="00D63489">
        <w:t xml:space="preserve"> (2000). The Current Limits of Resolution for Surface Wave Tomography in North America. </w:t>
      </w:r>
      <w:r w:rsidR="00D63489">
        <w:rPr>
          <w:i/>
        </w:rPr>
        <w:t xml:space="preserve">EOS Transactions, </w:t>
      </w:r>
      <w:r w:rsidR="00D63489" w:rsidRPr="006E0D5D">
        <w:rPr>
          <w:b/>
          <w:i/>
        </w:rPr>
        <w:t>81</w:t>
      </w:r>
      <w:r w:rsidR="00D63489">
        <w:t xml:space="preserve">, F897. </w:t>
      </w:r>
    </w:p>
    <w:p w14:paraId="31CD41F6" w14:textId="77777777" w:rsidR="004D3614" w:rsidRDefault="00D63489">
      <w:pPr>
        <w:pStyle w:val="Normal1"/>
        <w:tabs>
          <w:tab w:val="left" w:pos="270"/>
        </w:tabs>
        <w:spacing w:line="480" w:lineRule="auto"/>
        <w:ind w:left="180" w:hanging="180"/>
        <w:rPr>
          <w:ins w:id="97" w:author="Microsoft Office User" w:date="2018-09-06T10:27:00Z"/>
        </w:rPr>
        <w:pPrChange w:id="98" w:author="Microsoft Office User" w:date="2018-09-06T10:27:00Z">
          <w:pPr>
            <w:pStyle w:val="Normal1"/>
            <w:tabs>
              <w:tab w:val="left" w:pos="270"/>
            </w:tabs>
            <w:spacing w:line="480" w:lineRule="auto"/>
            <w:ind w:left="180"/>
          </w:pPr>
        </w:pPrChange>
      </w:pPr>
      <w:r>
        <w:t xml:space="preserve">Brennan, P.R., </w:t>
      </w:r>
      <w:r w:rsidR="006E0D5D">
        <w:t xml:space="preserve">H. </w:t>
      </w:r>
      <w:r>
        <w:t xml:space="preserve">Gilbert, and </w:t>
      </w:r>
      <w:r w:rsidR="006E0D5D">
        <w:t xml:space="preserve">K.D. Ridgway </w:t>
      </w:r>
      <w:r>
        <w:t xml:space="preserve">(2011). Crustal structure across the central Alaska Range: Anatomy of a Mesozoic collisional zone: </w:t>
      </w:r>
      <w:r>
        <w:rPr>
          <w:i/>
        </w:rPr>
        <w:t xml:space="preserve">Geochem., </w:t>
      </w:r>
      <w:proofErr w:type="spellStart"/>
      <w:r>
        <w:rPr>
          <w:i/>
        </w:rPr>
        <w:t>Geophys</w:t>
      </w:r>
      <w:proofErr w:type="spellEnd"/>
      <w:r>
        <w:rPr>
          <w:i/>
        </w:rPr>
        <w:t xml:space="preserve">., </w:t>
      </w:r>
      <w:proofErr w:type="spellStart"/>
      <w:r>
        <w:rPr>
          <w:i/>
        </w:rPr>
        <w:t>Geosys</w:t>
      </w:r>
      <w:proofErr w:type="spellEnd"/>
      <w:r>
        <w:rPr>
          <w:i/>
        </w:rPr>
        <w:t>.</w:t>
      </w:r>
      <w:r>
        <w:t xml:space="preserve"> </w:t>
      </w:r>
      <w:r>
        <w:rPr>
          <w:b/>
        </w:rPr>
        <w:t>12</w:t>
      </w:r>
      <w:r>
        <w:t>, doi:10.1029/2011GC003519.</w:t>
      </w:r>
    </w:p>
    <w:p w14:paraId="5000B31D" w14:textId="2A6836FC" w:rsidR="004D3614" w:rsidRPr="004D3614" w:rsidRDefault="004D3614">
      <w:pPr>
        <w:pStyle w:val="Normal1"/>
        <w:tabs>
          <w:tab w:val="left" w:pos="270"/>
        </w:tabs>
        <w:spacing w:line="480" w:lineRule="auto"/>
        <w:ind w:left="180" w:hanging="180"/>
        <w:rPr>
          <w:rPrChange w:id="99" w:author="Microsoft Office User" w:date="2018-09-06T10:27:00Z">
            <w:rPr>
              <w:vertAlign w:val="superscript"/>
            </w:rPr>
          </w:rPrChange>
        </w:rPr>
        <w:pPrChange w:id="100" w:author="Microsoft Office User" w:date="2018-09-06T10:27:00Z">
          <w:pPr>
            <w:pStyle w:val="Normal1"/>
            <w:tabs>
              <w:tab w:val="left" w:pos="270"/>
            </w:tabs>
            <w:spacing w:line="480" w:lineRule="auto"/>
            <w:ind w:left="180"/>
          </w:pPr>
        </w:pPrChange>
      </w:pPr>
      <w:proofErr w:type="spellStart"/>
      <w:ins w:id="101" w:author="Microsoft Office User" w:date="2018-09-06T10:27:00Z">
        <w:r w:rsidRPr="004D3614">
          <w:rPr>
            <w:rFonts w:eastAsia="Times New Roman"/>
            <w:color w:val="343434"/>
            <w:sz w:val="21"/>
            <w:szCs w:val="21"/>
            <w:shd w:val="clear" w:color="auto" w:fill="FFFFFF"/>
            <w:lang w:val="en-US"/>
          </w:rPr>
          <w:t>Crotwell</w:t>
        </w:r>
        <w:proofErr w:type="spellEnd"/>
        <w:r w:rsidRPr="004D3614">
          <w:rPr>
            <w:rFonts w:eastAsia="Times New Roman"/>
            <w:color w:val="343434"/>
            <w:sz w:val="21"/>
            <w:szCs w:val="21"/>
            <w:shd w:val="clear" w:color="auto" w:fill="FFFFFF"/>
            <w:lang w:val="en-US"/>
          </w:rPr>
          <w:t>, H. P., and T. J. Owens (2005), Automated receiver function processing, </w:t>
        </w:r>
        <w:r w:rsidRPr="004D3614">
          <w:rPr>
            <w:rFonts w:ascii="Times New Roman" w:eastAsia="Times New Roman" w:hAnsi="Times New Roman" w:cs="Times New Roman"/>
            <w:sz w:val="24"/>
            <w:szCs w:val="24"/>
            <w:lang w:val="en-US"/>
          </w:rPr>
          <w:fldChar w:fldCharType="begin"/>
        </w:r>
        <w:r w:rsidRPr="004D3614">
          <w:rPr>
            <w:rFonts w:ascii="Times New Roman" w:eastAsia="Times New Roman" w:hAnsi="Times New Roman" w:cs="Times New Roman"/>
            <w:sz w:val="24"/>
            <w:szCs w:val="24"/>
            <w:lang w:val="en-US"/>
          </w:rPr>
          <w:instrText xml:space="preserve"> HYPERLINK "http://www.seismosoc.org/publications/SRL/SRL_76/srl_76-6_es.html" </w:instrText>
        </w:r>
        <w:r w:rsidRPr="004D3614">
          <w:rPr>
            <w:rFonts w:ascii="Times New Roman" w:eastAsia="Times New Roman" w:hAnsi="Times New Roman" w:cs="Times New Roman"/>
            <w:sz w:val="24"/>
            <w:szCs w:val="24"/>
            <w:lang w:val="en-US"/>
          </w:rPr>
          <w:fldChar w:fldCharType="separate"/>
        </w:r>
        <w:r w:rsidRPr="004D3614">
          <w:rPr>
            <w:rFonts w:eastAsia="Times New Roman"/>
            <w:color w:val="7E2FDA"/>
            <w:sz w:val="21"/>
            <w:szCs w:val="21"/>
            <w:u w:val="single"/>
            <w:shd w:val="clear" w:color="auto" w:fill="FFFFFF"/>
            <w:lang w:val="en-US"/>
          </w:rPr>
          <w:t>Seism. Res. Lett., 76, 702-708</w:t>
        </w:r>
        <w:r w:rsidRPr="004D3614">
          <w:rPr>
            <w:rFonts w:ascii="Times New Roman" w:eastAsia="Times New Roman" w:hAnsi="Times New Roman" w:cs="Times New Roman"/>
            <w:sz w:val="24"/>
            <w:szCs w:val="24"/>
            <w:lang w:val="en-US"/>
          </w:rPr>
          <w:fldChar w:fldCharType="end"/>
        </w:r>
      </w:ins>
    </w:p>
    <w:p w14:paraId="6906754A" w14:textId="77777777" w:rsidR="00236FC4" w:rsidRDefault="00D63489">
      <w:pPr>
        <w:pStyle w:val="Normal1"/>
        <w:tabs>
          <w:tab w:val="left" w:pos="0"/>
        </w:tabs>
        <w:spacing w:line="480" w:lineRule="auto"/>
        <w:ind w:left="180" w:hanging="180"/>
        <w:rPr>
          <w:highlight w:val="white"/>
        </w:rPr>
        <w:pPrChange w:id="102" w:author="Microsoft Office User" w:date="2018-09-06T10:27:00Z">
          <w:pPr>
            <w:pStyle w:val="Normal1"/>
            <w:tabs>
              <w:tab w:val="left" w:pos="0"/>
            </w:tabs>
            <w:spacing w:line="480" w:lineRule="auto"/>
            <w:ind w:left="180"/>
          </w:pPr>
        </w:pPrChange>
      </w:pPr>
      <w:r>
        <w:t xml:space="preserve">Eagar, K.C., and </w:t>
      </w:r>
      <w:r w:rsidR="006E0D5D">
        <w:t xml:space="preserve">M.J. </w:t>
      </w:r>
      <w:proofErr w:type="spellStart"/>
      <w:r w:rsidR="006E0D5D">
        <w:t>Fouch</w:t>
      </w:r>
      <w:proofErr w:type="spellEnd"/>
      <w:r w:rsidR="006E0D5D">
        <w:t xml:space="preserve"> </w:t>
      </w:r>
      <w:r>
        <w:t xml:space="preserve">(2012). </w:t>
      </w:r>
      <w:proofErr w:type="spellStart"/>
      <w:r>
        <w:t>FuncLab</w:t>
      </w:r>
      <w:proofErr w:type="spellEnd"/>
      <w:r>
        <w:t xml:space="preserve">: A MATLAB Interactive Toolbox for Handling Receiver Function Datasets, </w:t>
      </w:r>
      <w:proofErr w:type="spellStart"/>
      <w:r>
        <w:rPr>
          <w:i/>
        </w:rPr>
        <w:t>Seismo</w:t>
      </w:r>
      <w:proofErr w:type="spellEnd"/>
      <w:r>
        <w:rPr>
          <w:i/>
        </w:rPr>
        <w:t>. Res. Lett.</w:t>
      </w:r>
      <w:r>
        <w:t xml:space="preserve"> </w:t>
      </w:r>
      <w:r>
        <w:rPr>
          <w:b/>
        </w:rPr>
        <w:t>83</w:t>
      </w:r>
      <w:r>
        <w:t xml:space="preserve"> 596-</w:t>
      </w:r>
      <w:proofErr w:type="gramStart"/>
      <w:r>
        <w:t>603,  doi</w:t>
      </w:r>
      <w:proofErr w:type="gramEnd"/>
      <w:r>
        <w:t>:10.1785/gssrl.83.3.596.</w:t>
      </w:r>
    </w:p>
    <w:p w14:paraId="558610B0" w14:textId="77777777" w:rsidR="004D3614" w:rsidRDefault="00D63489">
      <w:pPr>
        <w:pStyle w:val="Normal1"/>
        <w:tabs>
          <w:tab w:val="left" w:pos="0"/>
        </w:tabs>
        <w:spacing w:line="480" w:lineRule="auto"/>
        <w:ind w:left="180" w:hanging="180"/>
        <w:rPr>
          <w:ins w:id="103" w:author="Microsoft Office User" w:date="2018-09-06T10:26:00Z"/>
        </w:rPr>
        <w:pPrChange w:id="104" w:author="Microsoft Office User" w:date="2018-09-06T10:27:00Z">
          <w:pPr>
            <w:numPr>
              <w:numId w:val="1"/>
            </w:numPr>
            <w:shd w:val="clear" w:color="auto" w:fill="FFFFFF"/>
            <w:tabs>
              <w:tab w:val="num" w:pos="720"/>
            </w:tabs>
            <w:spacing w:before="100" w:beforeAutospacing="1" w:after="100" w:afterAutospacing="1"/>
            <w:ind w:left="720" w:hanging="360"/>
            <w:jc w:val="left"/>
          </w:pPr>
        </w:pPrChange>
      </w:pPr>
      <w:r>
        <w:rPr>
          <w:highlight w:val="white"/>
        </w:rPr>
        <w:t xml:space="preserve">Gilbert, H. (2012). Crustal structure and signatures of recent tectonism as influenced by ancient terranes in the western United States. </w:t>
      </w:r>
      <w:r>
        <w:rPr>
          <w:i/>
          <w:highlight w:val="white"/>
        </w:rPr>
        <w:t xml:space="preserve">Geosphere. </w:t>
      </w:r>
      <w:r w:rsidRPr="00D63489">
        <w:rPr>
          <w:b/>
          <w:i/>
          <w:highlight w:val="white"/>
        </w:rPr>
        <w:t>8</w:t>
      </w:r>
      <w:r>
        <w:rPr>
          <w:highlight w:val="white"/>
        </w:rPr>
        <w:t xml:space="preserve">(1) 141-157. </w:t>
      </w:r>
      <w:proofErr w:type="spellStart"/>
      <w:r>
        <w:rPr>
          <w:highlight w:val="white"/>
        </w:rPr>
        <w:t>doi</w:t>
      </w:r>
      <w:proofErr w:type="spellEnd"/>
      <w:r>
        <w:rPr>
          <w:highlight w:val="white"/>
        </w:rPr>
        <w:t>: 10.1130/ges00720.1</w:t>
      </w:r>
    </w:p>
    <w:p w14:paraId="03958FC6" w14:textId="3BC96F4F" w:rsidR="004D3614" w:rsidRDefault="004D3614">
      <w:pPr>
        <w:pStyle w:val="Normal1"/>
        <w:tabs>
          <w:tab w:val="left" w:pos="0"/>
        </w:tabs>
        <w:spacing w:line="480" w:lineRule="auto"/>
        <w:ind w:left="180" w:hanging="180"/>
        <w:rPr>
          <w:highlight w:val="white"/>
        </w:rPr>
        <w:pPrChange w:id="105" w:author="Microsoft Office User" w:date="2018-09-06T10:27:00Z">
          <w:pPr>
            <w:pStyle w:val="Normal1"/>
            <w:tabs>
              <w:tab w:val="left" w:pos="0"/>
            </w:tabs>
            <w:spacing w:line="480" w:lineRule="auto"/>
            <w:ind w:left="180"/>
          </w:pPr>
        </w:pPrChange>
      </w:pPr>
      <w:ins w:id="106" w:author="Microsoft Office User" w:date="2018-09-06T10:26:00Z">
        <w:r w:rsidRPr="004D3614">
          <w:rPr>
            <w:rFonts w:eastAsia="Times New Roman"/>
            <w:color w:val="343434"/>
            <w:sz w:val="21"/>
            <w:szCs w:val="21"/>
            <w:lang w:val="en-US"/>
          </w:rPr>
          <w:t>IRIS DMC (2010), Data Services Products: EARS </w:t>
        </w:r>
        <w:proofErr w:type="spellStart"/>
        <w:r w:rsidRPr="004D3614">
          <w:rPr>
            <w:rFonts w:eastAsia="Times New Roman"/>
            <w:color w:val="343434"/>
            <w:sz w:val="21"/>
            <w:szCs w:val="21"/>
            <w:lang w:val="en-US"/>
          </w:rPr>
          <w:t>EarthScope</w:t>
        </w:r>
        <w:proofErr w:type="spellEnd"/>
        <w:r w:rsidRPr="004D3614">
          <w:rPr>
            <w:rFonts w:eastAsia="Times New Roman"/>
            <w:color w:val="343434"/>
            <w:sz w:val="21"/>
            <w:szCs w:val="21"/>
            <w:lang w:val="en-US"/>
          </w:rPr>
          <w:t xml:space="preserve"> Automated Receiver Survey, </w:t>
        </w:r>
        <w:r w:rsidRPr="004D3614">
          <w:rPr>
            <w:rFonts w:eastAsia="Times New Roman"/>
            <w:color w:val="343434"/>
            <w:sz w:val="21"/>
            <w:szCs w:val="21"/>
            <w:lang w:val="en-US"/>
          </w:rPr>
          <w:fldChar w:fldCharType="begin"/>
        </w:r>
        <w:r w:rsidRPr="004D3614">
          <w:rPr>
            <w:rFonts w:eastAsia="Times New Roman"/>
            <w:color w:val="343434"/>
            <w:sz w:val="21"/>
            <w:szCs w:val="21"/>
            <w:lang w:val="en-US"/>
          </w:rPr>
          <w:instrText xml:space="preserve"> HYPERLINK "https://doi.org/10.17611/DP/EARS.1" </w:instrText>
        </w:r>
        <w:r w:rsidRPr="004D3614">
          <w:rPr>
            <w:rFonts w:eastAsia="Times New Roman"/>
            <w:color w:val="343434"/>
            <w:sz w:val="21"/>
            <w:szCs w:val="21"/>
            <w:lang w:val="en-US"/>
          </w:rPr>
          <w:fldChar w:fldCharType="separate"/>
        </w:r>
        <w:r w:rsidRPr="004D3614">
          <w:rPr>
            <w:rFonts w:eastAsia="Times New Roman"/>
            <w:color w:val="4B00A3"/>
            <w:sz w:val="21"/>
            <w:szCs w:val="21"/>
            <w:u w:val="single"/>
            <w:lang w:val="en-US"/>
          </w:rPr>
          <w:t>https://doi.org/10.17611/DP/EARS.1</w:t>
        </w:r>
        <w:r w:rsidRPr="004D3614">
          <w:rPr>
            <w:rFonts w:eastAsia="Times New Roman"/>
            <w:color w:val="343434"/>
            <w:sz w:val="21"/>
            <w:szCs w:val="21"/>
            <w:lang w:val="en-US"/>
          </w:rPr>
          <w:fldChar w:fldCharType="end"/>
        </w:r>
        <w:r w:rsidRPr="004D3614">
          <w:rPr>
            <w:rFonts w:eastAsia="Times New Roman"/>
            <w:color w:val="343434"/>
            <w:sz w:val="21"/>
            <w:szCs w:val="21"/>
            <w:lang w:val="en-US"/>
          </w:rPr>
          <w:t>.</w:t>
        </w:r>
      </w:ins>
    </w:p>
    <w:p w14:paraId="0B6578E7" w14:textId="77777777" w:rsidR="00236FC4" w:rsidRDefault="00D63489">
      <w:pPr>
        <w:pStyle w:val="Normal1"/>
        <w:spacing w:line="480" w:lineRule="auto"/>
        <w:ind w:left="180" w:hanging="180"/>
        <w:rPr>
          <w:highlight w:val="white"/>
        </w:rPr>
        <w:pPrChange w:id="107" w:author="Microsoft Office User" w:date="2018-09-06T10:27:00Z">
          <w:pPr>
            <w:pStyle w:val="Normal1"/>
            <w:spacing w:line="480" w:lineRule="auto"/>
            <w:ind w:left="180"/>
          </w:pPr>
        </w:pPrChange>
      </w:pPr>
      <w:r>
        <w:rPr>
          <w:color w:val="2C2728"/>
        </w:rPr>
        <w:t>Jones E, Oliphant E, Peterson P, et al. SciPy: Open Source Scientific Tools for Python, 2001-, http://www.scipy.org/ [Online; accessed 2018-07-26].</w:t>
      </w:r>
    </w:p>
    <w:p w14:paraId="4EDBDCE1" w14:textId="77777777" w:rsidR="00236FC4" w:rsidRDefault="00D63489">
      <w:pPr>
        <w:pStyle w:val="Normal1"/>
        <w:tabs>
          <w:tab w:val="left" w:pos="0"/>
        </w:tabs>
        <w:spacing w:line="480" w:lineRule="auto"/>
        <w:ind w:left="180" w:hanging="180"/>
        <w:rPr>
          <w:highlight w:val="white"/>
        </w:rPr>
        <w:pPrChange w:id="108" w:author="Microsoft Office User" w:date="2018-09-06T10:28:00Z">
          <w:pPr>
            <w:pStyle w:val="Normal1"/>
            <w:tabs>
              <w:tab w:val="left" w:pos="0"/>
            </w:tabs>
            <w:spacing w:line="480" w:lineRule="auto"/>
            <w:ind w:left="180"/>
          </w:pPr>
        </w:pPrChange>
      </w:pPr>
      <w:r>
        <w:rPr>
          <w:highlight w:val="white"/>
        </w:rPr>
        <w:t xml:space="preserve">Kennett, B.L.N., E.R. </w:t>
      </w:r>
      <w:proofErr w:type="spellStart"/>
      <w:r>
        <w:rPr>
          <w:highlight w:val="white"/>
        </w:rPr>
        <w:t>Engdahl</w:t>
      </w:r>
      <w:proofErr w:type="spellEnd"/>
      <w:r>
        <w:rPr>
          <w:highlight w:val="white"/>
        </w:rPr>
        <w:t xml:space="preserve">, and R. </w:t>
      </w:r>
      <w:proofErr w:type="spellStart"/>
      <w:r>
        <w:rPr>
          <w:highlight w:val="white"/>
        </w:rPr>
        <w:t>Buland</w:t>
      </w:r>
      <w:proofErr w:type="spellEnd"/>
      <w:r>
        <w:rPr>
          <w:highlight w:val="white"/>
        </w:rPr>
        <w:t xml:space="preserve"> (1995). Constraints on seismic velocities in the Earth from travel times, </w:t>
      </w:r>
      <w:proofErr w:type="spellStart"/>
      <w:r>
        <w:rPr>
          <w:i/>
          <w:highlight w:val="white"/>
        </w:rPr>
        <w:t>Geophys</w:t>
      </w:r>
      <w:proofErr w:type="spellEnd"/>
      <w:r>
        <w:rPr>
          <w:i/>
          <w:highlight w:val="white"/>
        </w:rPr>
        <w:t>. J. Int.</w:t>
      </w:r>
      <w:r>
        <w:rPr>
          <w:highlight w:val="white"/>
        </w:rPr>
        <w:t xml:space="preserve"> </w:t>
      </w:r>
      <w:r>
        <w:rPr>
          <w:b/>
          <w:highlight w:val="white"/>
        </w:rPr>
        <w:t>122</w:t>
      </w:r>
      <w:r>
        <w:rPr>
          <w:highlight w:val="white"/>
        </w:rPr>
        <w:t xml:space="preserve"> 108–124.</w:t>
      </w:r>
    </w:p>
    <w:p w14:paraId="63B58EF5" w14:textId="77777777" w:rsidR="00236FC4" w:rsidRDefault="00D63489" w:rsidP="00D63489">
      <w:pPr>
        <w:pStyle w:val="Normal1"/>
        <w:tabs>
          <w:tab w:val="left" w:pos="0"/>
        </w:tabs>
        <w:spacing w:line="480" w:lineRule="auto"/>
        <w:ind w:left="180"/>
        <w:rPr>
          <w:highlight w:val="white"/>
        </w:rPr>
      </w:pPr>
      <w:r>
        <w:rPr>
          <w:highlight w:val="white"/>
        </w:rPr>
        <w:t xml:space="preserve">Levander, A., and M.S. Miller (2012). Evolutionary aspects of the lithosphere discontinuity structure in the Western U.S. </w:t>
      </w:r>
      <w:r>
        <w:rPr>
          <w:i/>
          <w:highlight w:val="white"/>
        </w:rPr>
        <w:t xml:space="preserve">Geochemistry Geophysics Geosystems. </w:t>
      </w:r>
      <w:r w:rsidRPr="00D63489">
        <w:rPr>
          <w:b/>
          <w:i/>
          <w:highlight w:val="white"/>
        </w:rPr>
        <w:t>13</w:t>
      </w:r>
      <w:r>
        <w:rPr>
          <w:highlight w:val="white"/>
        </w:rPr>
        <w:t xml:space="preserve">, </w:t>
      </w:r>
      <w:proofErr w:type="spellStart"/>
      <w:r>
        <w:rPr>
          <w:highlight w:val="white"/>
        </w:rPr>
        <w:t>doi</w:t>
      </w:r>
      <w:proofErr w:type="spellEnd"/>
      <w:r>
        <w:rPr>
          <w:highlight w:val="white"/>
        </w:rPr>
        <w:t>: doi:10.1029/2012GC004056.</w:t>
      </w:r>
    </w:p>
    <w:p w14:paraId="473A4A6F" w14:textId="77777777" w:rsidR="00236FC4" w:rsidRDefault="00D63489" w:rsidP="00D63489">
      <w:pPr>
        <w:pStyle w:val="Normal1"/>
        <w:tabs>
          <w:tab w:val="left" w:pos="0"/>
        </w:tabs>
        <w:spacing w:line="480" w:lineRule="auto"/>
        <w:ind w:left="180"/>
        <w:rPr>
          <w:highlight w:val="white"/>
        </w:rPr>
      </w:pPr>
      <w:r>
        <w:rPr>
          <w:highlight w:val="white"/>
        </w:rPr>
        <w:lastRenderedPageBreak/>
        <w:t xml:space="preserve">Meltzer, A., </w:t>
      </w:r>
      <w:r w:rsidR="006E0D5D">
        <w:rPr>
          <w:highlight w:val="white"/>
        </w:rPr>
        <w:t xml:space="preserve">R. </w:t>
      </w:r>
      <w:r>
        <w:rPr>
          <w:highlight w:val="white"/>
        </w:rPr>
        <w:t xml:space="preserve">Rudnick, </w:t>
      </w:r>
      <w:r w:rsidR="006E0D5D">
        <w:rPr>
          <w:highlight w:val="white"/>
        </w:rPr>
        <w:t xml:space="preserve">P. </w:t>
      </w:r>
      <w:proofErr w:type="spellStart"/>
      <w:r w:rsidR="006E0D5D">
        <w:rPr>
          <w:highlight w:val="white"/>
        </w:rPr>
        <w:t>Zeitler</w:t>
      </w:r>
      <w:proofErr w:type="spellEnd"/>
      <w:r w:rsidR="006E0D5D">
        <w:rPr>
          <w:highlight w:val="white"/>
        </w:rPr>
        <w:t>, A. Levander</w:t>
      </w:r>
      <w:r>
        <w:rPr>
          <w:highlight w:val="white"/>
        </w:rPr>
        <w:t xml:space="preserve">, </w:t>
      </w:r>
      <w:r w:rsidR="006E0D5D">
        <w:rPr>
          <w:highlight w:val="white"/>
        </w:rPr>
        <w:t>G. Humphreys</w:t>
      </w:r>
      <w:r>
        <w:rPr>
          <w:highlight w:val="white"/>
        </w:rPr>
        <w:t xml:space="preserve">, </w:t>
      </w:r>
      <w:r w:rsidR="006E0D5D">
        <w:rPr>
          <w:highlight w:val="white"/>
        </w:rPr>
        <w:t xml:space="preserve">K. </w:t>
      </w:r>
      <w:proofErr w:type="spellStart"/>
      <w:r w:rsidR="006E0D5D">
        <w:rPr>
          <w:highlight w:val="white"/>
        </w:rPr>
        <w:t>Karlstrom</w:t>
      </w:r>
      <w:proofErr w:type="spellEnd"/>
      <w:r>
        <w:rPr>
          <w:highlight w:val="white"/>
        </w:rPr>
        <w:t>,</w:t>
      </w:r>
      <w:r w:rsidR="006E0D5D">
        <w:rPr>
          <w:highlight w:val="white"/>
        </w:rPr>
        <w:t xml:space="preserve"> E.</w:t>
      </w:r>
      <w:r>
        <w:rPr>
          <w:highlight w:val="white"/>
        </w:rPr>
        <w:t xml:space="preserve"> </w:t>
      </w:r>
      <w:proofErr w:type="spellStart"/>
      <w:r>
        <w:rPr>
          <w:color w:val="222222"/>
          <w:highlight w:val="white"/>
        </w:rPr>
        <w:t>Ekstrom</w:t>
      </w:r>
      <w:proofErr w:type="spellEnd"/>
      <w:r>
        <w:rPr>
          <w:color w:val="222222"/>
          <w:highlight w:val="white"/>
        </w:rPr>
        <w:t xml:space="preserve">, </w:t>
      </w:r>
      <w:r w:rsidR="006E0D5D">
        <w:rPr>
          <w:color w:val="222222"/>
          <w:highlight w:val="white"/>
        </w:rPr>
        <w:t>C. Carlson</w:t>
      </w:r>
      <w:r>
        <w:rPr>
          <w:color w:val="222222"/>
          <w:highlight w:val="white"/>
        </w:rPr>
        <w:t xml:space="preserve">, </w:t>
      </w:r>
      <w:r w:rsidR="006E0D5D">
        <w:rPr>
          <w:color w:val="222222"/>
          <w:highlight w:val="white"/>
        </w:rPr>
        <w:t xml:space="preserve">M. </w:t>
      </w:r>
      <w:r>
        <w:rPr>
          <w:color w:val="222222"/>
          <w:highlight w:val="white"/>
        </w:rPr>
        <w:t xml:space="preserve">Dixon, </w:t>
      </w:r>
      <w:r w:rsidR="006E0D5D">
        <w:rPr>
          <w:color w:val="222222"/>
          <w:highlight w:val="white"/>
        </w:rPr>
        <w:t xml:space="preserve">M. </w:t>
      </w:r>
      <w:proofErr w:type="spellStart"/>
      <w:r w:rsidR="006E0D5D">
        <w:rPr>
          <w:highlight w:val="white"/>
        </w:rPr>
        <w:t>Gurnis</w:t>
      </w:r>
      <w:proofErr w:type="spellEnd"/>
      <w:r w:rsidR="006E0D5D">
        <w:rPr>
          <w:highlight w:val="white"/>
        </w:rPr>
        <w:t xml:space="preserve">, </w:t>
      </w:r>
      <w:r>
        <w:rPr>
          <w:highlight w:val="white"/>
        </w:rPr>
        <w:t xml:space="preserve">and </w:t>
      </w:r>
      <w:r w:rsidR="006E0D5D">
        <w:rPr>
          <w:highlight w:val="white"/>
        </w:rPr>
        <w:t xml:space="preserve">P. Shearer </w:t>
      </w:r>
      <w:r>
        <w:rPr>
          <w:highlight w:val="white"/>
        </w:rPr>
        <w:t xml:space="preserve">(1999). The </w:t>
      </w:r>
      <w:proofErr w:type="spellStart"/>
      <w:r>
        <w:rPr>
          <w:highlight w:val="white"/>
        </w:rPr>
        <w:t>USArray</w:t>
      </w:r>
      <w:proofErr w:type="spellEnd"/>
      <w:r>
        <w:rPr>
          <w:highlight w:val="white"/>
        </w:rPr>
        <w:t xml:space="preserve"> initiative. </w:t>
      </w:r>
      <w:r>
        <w:rPr>
          <w:i/>
          <w:highlight w:val="white"/>
        </w:rPr>
        <w:t xml:space="preserve">Geological Society of America TODAY. </w:t>
      </w:r>
      <w:r>
        <w:rPr>
          <w:b/>
          <w:highlight w:val="white"/>
        </w:rPr>
        <w:t>9</w:t>
      </w:r>
      <w:r>
        <w:rPr>
          <w:highlight w:val="white"/>
        </w:rPr>
        <w:t xml:space="preserve"> 8-10. </w:t>
      </w:r>
    </w:p>
    <w:p w14:paraId="224660B7" w14:textId="77777777" w:rsidR="00236FC4" w:rsidRDefault="006E0D5D" w:rsidP="00D63489">
      <w:pPr>
        <w:pStyle w:val="Normal1"/>
        <w:tabs>
          <w:tab w:val="left" w:pos="0"/>
        </w:tabs>
        <w:spacing w:line="480" w:lineRule="auto"/>
        <w:ind w:left="180"/>
        <w:rPr>
          <w:highlight w:val="white"/>
        </w:rPr>
      </w:pPr>
      <w:r>
        <w:rPr>
          <w:highlight w:val="white"/>
        </w:rPr>
        <w:t>Met Office (2010).</w:t>
      </w:r>
      <w:r w:rsidR="00D63489">
        <w:rPr>
          <w:highlight w:val="white"/>
        </w:rPr>
        <w:t xml:space="preserve"> </w:t>
      </w:r>
      <w:proofErr w:type="spellStart"/>
      <w:r w:rsidR="00D63489">
        <w:rPr>
          <w:i/>
          <w:highlight w:val="white"/>
        </w:rPr>
        <w:t>Cartopy</w:t>
      </w:r>
      <w:proofErr w:type="spellEnd"/>
      <w:r w:rsidR="00D63489">
        <w:rPr>
          <w:i/>
          <w:highlight w:val="white"/>
        </w:rPr>
        <w:t>: a cartographic python library with a matplotlib interface</w:t>
      </w:r>
      <w:r w:rsidR="00D63489">
        <w:rPr>
          <w:highlight w:val="white"/>
        </w:rPr>
        <w:t>, Exeter, Devon.</w:t>
      </w:r>
    </w:p>
    <w:p w14:paraId="00F8FE89" w14:textId="77777777" w:rsidR="00236FC4" w:rsidRDefault="00D63489" w:rsidP="00D63489">
      <w:pPr>
        <w:pStyle w:val="Normal1"/>
        <w:tabs>
          <w:tab w:val="left" w:pos="0"/>
        </w:tabs>
        <w:spacing w:line="480" w:lineRule="auto"/>
        <w:ind w:left="180"/>
      </w:pPr>
      <w:r>
        <w:rPr>
          <w:highlight w:val="white"/>
        </w:rPr>
        <w:t xml:space="preserve">Miller, M.S., L.J. O'Driscoll, R.W. Porritt, and S.M. Roeske (2018). Multiscale crustal architecture of Alaska inferred from P receiver functions, </w:t>
      </w:r>
      <w:r>
        <w:rPr>
          <w:i/>
          <w:highlight w:val="white"/>
        </w:rPr>
        <w:t>Lithosphere</w:t>
      </w:r>
      <w:r w:rsidR="006E0D5D">
        <w:rPr>
          <w:highlight w:val="white"/>
        </w:rPr>
        <w:t>.</w:t>
      </w:r>
      <w:r>
        <w:rPr>
          <w:highlight w:val="white"/>
        </w:rPr>
        <w:t xml:space="preserve"> </w:t>
      </w:r>
      <w:r>
        <w:rPr>
          <w:b/>
          <w:highlight w:val="white"/>
        </w:rPr>
        <w:t>10</w:t>
      </w:r>
      <w:r>
        <w:rPr>
          <w:highlight w:val="white"/>
        </w:rPr>
        <w:t xml:space="preserve"> 267-278. doi.org/10.1130/L701.1</w:t>
      </w:r>
    </w:p>
    <w:p w14:paraId="6B498E21" w14:textId="77777777" w:rsidR="00236FC4" w:rsidRDefault="006E0D5D" w:rsidP="00D63489">
      <w:pPr>
        <w:pStyle w:val="Normal1"/>
        <w:spacing w:line="480" w:lineRule="auto"/>
        <w:ind w:left="180" w:hanging="180"/>
        <w:rPr>
          <w:color w:val="2C2728"/>
          <w:highlight w:val="white"/>
        </w:rPr>
      </w:pPr>
      <w:r>
        <w:rPr>
          <w:color w:val="2C2728"/>
          <w:highlight w:val="white"/>
        </w:rPr>
        <w:t xml:space="preserve">Mooney, W. D., G. </w:t>
      </w:r>
      <w:proofErr w:type="spellStart"/>
      <w:r>
        <w:rPr>
          <w:color w:val="2C2728"/>
          <w:highlight w:val="white"/>
        </w:rPr>
        <w:t>Laske</w:t>
      </w:r>
      <w:proofErr w:type="spellEnd"/>
      <w:r>
        <w:rPr>
          <w:color w:val="2C2728"/>
          <w:highlight w:val="white"/>
        </w:rPr>
        <w:t>, and G. Masters</w:t>
      </w:r>
      <w:r w:rsidR="00D63489">
        <w:rPr>
          <w:color w:val="2C2728"/>
          <w:highlight w:val="white"/>
        </w:rPr>
        <w:t xml:space="preserve"> (1998). Crust 5.1: a global crustal model at 5x5 degrees. </w:t>
      </w:r>
      <w:r w:rsidR="00D63489">
        <w:rPr>
          <w:i/>
          <w:color w:val="2C2728"/>
          <w:highlight w:val="white"/>
        </w:rPr>
        <w:t>Journal of Geophysical Research</w:t>
      </w:r>
      <w:r>
        <w:rPr>
          <w:i/>
          <w:color w:val="2C2728"/>
          <w:highlight w:val="white"/>
        </w:rPr>
        <w:t>.</w:t>
      </w:r>
      <w:r w:rsidR="00D63489">
        <w:rPr>
          <w:i/>
          <w:color w:val="2C2728"/>
          <w:highlight w:val="white"/>
        </w:rPr>
        <w:t xml:space="preserve"> </w:t>
      </w:r>
      <w:r w:rsidR="00D63489" w:rsidRPr="00D63489">
        <w:rPr>
          <w:b/>
          <w:i/>
          <w:color w:val="2C2728"/>
          <w:highlight w:val="white"/>
        </w:rPr>
        <w:t>103</w:t>
      </w:r>
      <w:r w:rsidR="00D63489">
        <w:rPr>
          <w:color w:val="2C2728"/>
          <w:highlight w:val="white"/>
        </w:rPr>
        <w:t xml:space="preserve"> 727-747. </w:t>
      </w:r>
    </w:p>
    <w:p w14:paraId="7FDE8950" w14:textId="77777777" w:rsidR="00236FC4" w:rsidRDefault="00D63489" w:rsidP="00D63489">
      <w:pPr>
        <w:pStyle w:val="Normal1"/>
        <w:spacing w:line="480" w:lineRule="auto"/>
        <w:ind w:left="180" w:hanging="180"/>
        <w:rPr>
          <w:color w:val="2C2728"/>
          <w:highlight w:val="white"/>
        </w:rPr>
      </w:pPr>
      <w:proofErr w:type="spellStart"/>
      <w:r>
        <w:rPr>
          <w:color w:val="2C2728"/>
          <w:highlight w:val="white"/>
        </w:rPr>
        <w:t>Pasyanos</w:t>
      </w:r>
      <w:proofErr w:type="spellEnd"/>
      <w:r w:rsidR="006E0D5D">
        <w:rPr>
          <w:color w:val="2C2728"/>
          <w:highlight w:val="white"/>
        </w:rPr>
        <w:t xml:space="preserve">, M. E., G. Masters, G. </w:t>
      </w:r>
      <w:proofErr w:type="spellStart"/>
      <w:r w:rsidR="006E0D5D">
        <w:rPr>
          <w:color w:val="2C2728"/>
          <w:highlight w:val="white"/>
        </w:rPr>
        <w:t>Laske</w:t>
      </w:r>
      <w:proofErr w:type="spellEnd"/>
      <w:r w:rsidR="006E0D5D">
        <w:rPr>
          <w:color w:val="2C2728"/>
          <w:highlight w:val="white"/>
        </w:rPr>
        <w:t xml:space="preserve">, </w:t>
      </w:r>
      <w:r>
        <w:rPr>
          <w:color w:val="2C2728"/>
          <w:highlight w:val="white"/>
        </w:rPr>
        <w:t>and Z</w:t>
      </w:r>
      <w:r w:rsidR="006E0D5D">
        <w:rPr>
          <w:color w:val="2C2728"/>
          <w:highlight w:val="white"/>
        </w:rPr>
        <w:t>.</w:t>
      </w:r>
      <w:r>
        <w:rPr>
          <w:color w:val="2C2728"/>
          <w:highlight w:val="white"/>
        </w:rPr>
        <w:t xml:space="preserve"> Ma (2014). LITHO1.0: An updated crust and lithospheric model of the Earth. </w:t>
      </w:r>
      <w:r w:rsidR="006E0D5D">
        <w:rPr>
          <w:i/>
          <w:color w:val="2C2728"/>
          <w:highlight w:val="white"/>
        </w:rPr>
        <w:t>Journal of Geophysical Research.</w:t>
      </w:r>
      <w:r>
        <w:rPr>
          <w:i/>
          <w:color w:val="2C2728"/>
          <w:highlight w:val="white"/>
        </w:rPr>
        <w:t xml:space="preserve"> </w:t>
      </w:r>
      <w:r w:rsidRPr="00D63489">
        <w:rPr>
          <w:b/>
          <w:i/>
          <w:color w:val="2C2728"/>
          <w:highlight w:val="white"/>
        </w:rPr>
        <w:t>119</w:t>
      </w:r>
      <w:r>
        <w:rPr>
          <w:color w:val="2C2728"/>
          <w:highlight w:val="white"/>
        </w:rPr>
        <w:t xml:space="preserve">(3) 2153-2173, </w:t>
      </w:r>
      <w:proofErr w:type="spellStart"/>
      <w:r>
        <w:rPr>
          <w:color w:val="2C2728"/>
          <w:highlight w:val="white"/>
        </w:rPr>
        <w:t>doi</w:t>
      </w:r>
      <w:proofErr w:type="spellEnd"/>
      <w:r>
        <w:rPr>
          <w:color w:val="2C2728"/>
          <w:highlight w:val="white"/>
        </w:rPr>
        <w:t>: doi:10.1002/2013JB010626</w:t>
      </w:r>
    </w:p>
    <w:p w14:paraId="1746BB13" w14:textId="77777777" w:rsidR="00236FC4" w:rsidRDefault="00D63489" w:rsidP="00D63489">
      <w:pPr>
        <w:pStyle w:val="Normal1"/>
        <w:spacing w:line="480" w:lineRule="auto"/>
        <w:ind w:left="180" w:hanging="180"/>
        <w:rPr>
          <w:color w:val="2C2728"/>
          <w:highlight w:val="white"/>
        </w:rPr>
      </w:pPr>
      <w:proofErr w:type="spellStart"/>
      <w:r>
        <w:rPr>
          <w:color w:val="2C2728"/>
          <w:highlight w:val="white"/>
        </w:rPr>
        <w:t>Plafker</w:t>
      </w:r>
      <w:proofErr w:type="spellEnd"/>
      <w:r>
        <w:rPr>
          <w:color w:val="2C2728"/>
          <w:highlight w:val="white"/>
        </w:rPr>
        <w:t xml:space="preserve">, G., and H.C. Berg (1994). Overview of the geology and tectonic evolution of Alaska. In G. </w:t>
      </w:r>
      <w:proofErr w:type="spellStart"/>
      <w:r>
        <w:rPr>
          <w:color w:val="2C2728"/>
          <w:highlight w:val="white"/>
        </w:rPr>
        <w:t>Plafker</w:t>
      </w:r>
      <w:proofErr w:type="spellEnd"/>
      <w:r>
        <w:rPr>
          <w:color w:val="2C2728"/>
          <w:highlight w:val="white"/>
        </w:rPr>
        <w:t xml:space="preserve"> &amp; H. C. Berg (Eds.), </w:t>
      </w:r>
      <w:r>
        <w:rPr>
          <w:i/>
          <w:color w:val="2C2728"/>
          <w:highlight w:val="white"/>
        </w:rPr>
        <w:t>The Geology of Alaska</w:t>
      </w:r>
      <w:r>
        <w:rPr>
          <w:color w:val="2C2728"/>
          <w:highlight w:val="white"/>
        </w:rPr>
        <w:t>: Geological Society of America.</w:t>
      </w:r>
    </w:p>
    <w:p w14:paraId="0F8388DE" w14:textId="77777777" w:rsidR="00236FC4" w:rsidRDefault="00D63489" w:rsidP="00D63489">
      <w:pPr>
        <w:pStyle w:val="Normal1"/>
        <w:spacing w:line="480" w:lineRule="auto"/>
        <w:ind w:left="180" w:hanging="180"/>
        <w:rPr>
          <w:color w:val="2C2728"/>
        </w:rPr>
      </w:pPr>
      <w:r>
        <w:rPr>
          <w:color w:val="2C2728"/>
          <w:highlight w:val="white"/>
        </w:rPr>
        <w:t xml:space="preserve">Porritt, R. W., and M. S. Miller (2018). Updates to </w:t>
      </w:r>
      <w:proofErr w:type="spellStart"/>
      <w:r>
        <w:rPr>
          <w:color w:val="2C2728"/>
          <w:highlight w:val="white"/>
        </w:rPr>
        <w:t>FuncLab</w:t>
      </w:r>
      <w:proofErr w:type="spellEnd"/>
      <w:r>
        <w:rPr>
          <w:color w:val="2C2728"/>
          <w:highlight w:val="white"/>
        </w:rPr>
        <w:t xml:space="preserve">, a </w:t>
      </w:r>
      <w:proofErr w:type="spellStart"/>
      <w:r>
        <w:rPr>
          <w:color w:val="2C2728"/>
          <w:highlight w:val="white"/>
        </w:rPr>
        <w:t>Matlab</w:t>
      </w:r>
      <w:proofErr w:type="spellEnd"/>
      <w:r>
        <w:rPr>
          <w:color w:val="2C2728"/>
          <w:highlight w:val="white"/>
        </w:rPr>
        <w:t xml:space="preserve"> based GUI for handling receiver functions, </w:t>
      </w:r>
      <w:r>
        <w:rPr>
          <w:i/>
          <w:color w:val="2C2728"/>
          <w:highlight w:val="white"/>
        </w:rPr>
        <w:t>Computers &amp; Geosciences</w:t>
      </w:r>
      <w:r w:rsidR="006E0D5D">
        <w:rPr>
          <w:color w:val="2C2728"/>
          <w:highlight w:val="white"/>
        </w:rPr>
        <w:t>.</w:t>
      </w:r>
      <w:r>
        <w:rPr>
          <w:color w:val="2C2728"/>
          <w:highlight w:val="white"/>
        </w:rPr>
        <w:t xml:space="preserve"> </w:t>
      </w:r>
      <w:r>
        <w:rPr>
          <w:b/>
          <w:color w:val="2C2728"/>
          <w:highlight w:val="white"/>
        </w:rPr>
        <w:t>111</w:t>
      </w:r>
      <w:r>
        <w:rPr>
          <w:color w:val="2C2728"/>
          <w:highlight w:val="white"/>
        </w:rPr>
        <w:t xml:space="preserve"> 260-271, doi.org/10.1016/j.cageo.2017.11.022.</w:t>
      </w:r>
    </w:p>
    <w:p w14:paraId="442672A2" w14:textId="77777777" w:rsidR="00236FC4" w:rsidRDefault="00D63489" w:rsidP="00D63489">
      <w:pPr>
        <w:pStyle w:val="Normal1"/>
        <w:spacing w:line="480" w:lineRule="auto"/>
        <w:ind w:left="180" w:hanging="180"/>
        <w:rPr>
          <w:color w:val="2C2728"/>
        </w:rPr>
      </w:pPr>
      <w:proofErr w:type="spellStart"/>
      <w:r>
        <w:rPr>
          <w:color w:val="2C2728"/>
        </w:rPr>
        <w:t>Renka</w:t>
      </w:r>
      <w:proofErr w:type="spellEnd"/>
      <w:r>
        <w:rPr>
          <w:color w:val="2C2728"/>
        </w:rPr>
        <w:t xml:space="preserve">, R. J. (1997a). Algorithm 772: STRIPACK: Delaunay triangulation and Voronoi diagram on the surface of a sphere. </w:t>
      </w:r>
      <w:r w:rsidR="006E0D5D">
        <w:rPr>
          <w:i/>
          <w:color w:val="2C2728"/>
        </w:rPr>
        <w:t xml:space="preserve">ACM Trans. Math. </w:t>
      </w:r>
      <w:proofErr w:type="spellStart"/>
      <w:r w:rsidR="006E0D5D">
        <w:rPr>
          <w:i/>
          <w:color w:val="2C2728"/>
        </w:rPr>
        <w:t>Softw</w:t>
      </w:r>
      <w:proofErr w:type="spellEnd"/>
      <w:r w:rsidR="006E0D5D">
        <w:rPr>
          <w:i/>
          <w:color w:val="2C2728"/>
        </w:rPr>
        <w:t>.</w:t>
      </w:r>
      <w:r>
        <w:rPr>
          <w:i/>
          <w:color w:val="2C2728"/>
        </w:rPr>
        <w:t xml:space="preserve"> </w:t>
      </w:r>
      <w:r w:rsidRPr="00D63489">
        <w:rPr>
          <w:b/>
          <w:i/>
          <w:color w:val="2C2728"/>
        </w:rPr>
        <w:t>23</w:t>
      </w:r>
      <w:r w:rsidR="006E0D5D">
        <w:rPr>
          <w:color w:val="2C2728"/>
        </w:rPr>
        <w:t>(3)</w:t>
      </w:r>
      <w:r>
        <w:rPr>
          <w:color w:val="2C2728"/>
        </w:rPr>
        <w:t xml:space="preserve"> 416-434. </w:t>
      </w:r>
      <w:proofErr w:type="spellStart"/>
      <w:r>
        <w:rPr>
          <w:color w:val="2C2728"/>
        </w:rPr>
        <w:t>doi</w:t>
      </w:r>
      <w:proofErr w:type="spellEnd"/>
      <w:r>
        <w:rPr>
          <w:color w:val="2C2728"/>
        </w:rPr>
        <w:t>: 10.1145/275323.275329</w:t>
      </w:r>
    </w:p>
    <w:p w14:paraId="12087D5B" w14:textId="77777777" w:rsidR="00236FC4" w:rsidRDefault="00D63489" w:rsidP="00D63489">
      <w:pPr>
        <w:pStyle w:val="Normal1"/>
        <w:spacing w:line="480" w:lineRule="auto"/>
        <w:ind w:left="180" w:hanging="180"/>
        <w:rPr>
          <w:color w:val="2C2728"/>
        </w:rPr>
      </w:pPr>
      <w:proofErr w:type="spellStart"/>
      <w:r>
        <w:rPr>
          <w:color w:val="2C2728"/>
        </w:rPr>
        <w:t>Renka</w:t>
      </w:r>
      <w:proofErr w:type="spellEnd"/>
      <w:r>
        <w:rPr>
          <w:color w:val="2C2728"/>
        </w:rPr>
        <w:t xml:space="preserve">, R. J. (1997b). Algorithm 773: SSRFPACK: interpolation of scattered data on the surface of a sphere with a surface under tension. </w:t>
      </w:r>
      <w:r w:rsidR="006E0D5D">
        <w:rPr>
          <w:i/>
          <w:color w:val="2C2728"/>
        </w:rPr>
        <w:t xml:space="preserve">ACM Trans. Math. </w:t>
      </w:r>
      <w:proofErr w:type="spellStart"/>
      <w:r w:rsidR="006E0D5D">
        <w:rPr>
          <w:i/>
          <w:color w:val="2C2728"/>
        </w:rPr>
        <w:t>Softw</w:t>
      </w:r>
      <w:proofErr w:type="spellEnd"/>
      <w:r w:rsidR="006E0D5D">
        <w:rPr>
          <w:i/>
          <w:color w:val="2C2728"/>
        </w:rPr>
        <w:t>.</w:t>
      </w:r>
      <w:r>
        <w:rPr>
          <w:i/>
          <w:color w:val="2C2728"/>
        </w:rPr>
        <w:t xml:space="preserve"> </w:t>
      </w:r>
      <w:r w:rsidRPr="00D63489">
        <w:rPr>
          <w:b/>
          <w:i/>
          <w:color w:val="2C2728"/>
        </w:rPr>
        <w:t>23</w:t>
      </w:r>
      <w:r>
        <w:rPr>
          <w:color w:val="2C2728"/>
        </w:rPr>
        <w:t xml:space="preserve">(3) 435-442. </w:t>
      </w:r>
      <w:proofErr w:type="spellStart"/>
      <w:r>
        <w:rPr>
          <w:color w:val="2C2728"/>
        </w:rPr>
        <w:t>doi</w:t>
      </w:r>
      <w:proofErr w:type="spellEnd"/>
      <w:r>
        <w:rPr>
          <w:color w:val="2C2728"/>
        </w:rPr>
        <w:t>: 10.1145/275323.275330</w:t>
      </w:r>
    </w:p>
    <w:p w14:paraId="6ABDD0FE" w14:textId="77777777" w:rsidR="00236FC4" w:rsidRDefault="00D63489" w:rsidP="00D63489">
      <w:pPr>
        <w:pStyle w:val="Normal1"/>
        <w:spacing w:line="480" w:lineRule="auto"/>
        <w:ind w:left="180" w:hanging="180"/>
        <w:rPr>
          <w:color w:val="2C2728"/>
        </w:rPr>
      </w:pPr>
      <w:r>
        <w:rPr>
          <w:color w:val="2C2728"/>
        </w:rPr>
        <w:t xml:space="preserve">Rosen, J. (2017). Seismic array shifts to Alaska. </w:t>
      </w:r>
      <w:r>
        <w:rPr>
          <w:i/>
          <w:color w:val="2C2728"/>
        </w:rPr>
        <w:t>Science,</w:t>
      </w:r>
      <w:r>
        <w:rPr>
          <w:color w:val="2C2728"/>
        </w:rPr>
        <w:t xml:space="preserve"> </w:t>
      </w:r>
      <w:r>
        <w:rPr>
          <w:b/>
          <w:color w:val="2C2728"/>
        </w:rPr>
        <w:t>358</w:t>
      </w:r>
      <w:r>
        <w:rPr>
          <w:color w:val="2C2728"/>
        </w:rPr>
        <w:t xml:space="preserve"> (22) 10.1126/science.358.6359.22.</w:t>
      </w:r>
    </w:p>
    <w:p w14:paraId="0F077E50" w14:textId="77777777" w:rsidR="00236FC4" w:rsidRDefault="00D63489" w:rsidP="00D63489">
      <w:pPr>
        <w:pStyle w:val="Normal1"/>
        <w:spacing w:line="480" w:lineRule="auto"/>
        <w:rPr>
          <w:color w:val="2C2728"/>
        </w:rPr>
      </w:pPr>
      <w:r>
        <w:rPr>
          <w:color w:val="2C2728"/>
        </w:rPr>
        <w:t xml:space="preserve">Tape, C., </w:t>
      </w:r>
      <w:proofErr w:type="spellStart"/>
      <w:r>
        <w:rPr>
          <w:color w:val="2C2728"/>
        </w:rPr>
        <w:t>Plesch</w:t>
      </w:r>
      <w:proofErr w:type="spellEnd"/>
      <w:r>
        <w:rPr>
          <w:color w:val="2C2728"/>
        </w:rPr>
        <w:t xml:space="preserve">, A., Shaw, J. H., &amp; Gilbert, H. (2012). Estimating a Continuous Moho Surface for the California Unified Velocity Model. </w:t>
      </w:r>
      <w:r>
        <w:rPr>
          <w:i/>
          <w:color w:val="2C2728"/>
        </w:rPr>
        <w:t xml:space="preserve">Seismological Research Letters, </w:t>
      </w:r>
      <w:r w:rsidRPr="00D63489">
        <w:rPr>
          <w:b/>
          <w:i/>
          <w:color w:val="2C2728"/>
        </w:rPr>
        <w:t>83</w:t>
      </w:r>
      <w:r>
        <w:rPr>
          <w:color w:val="2C2728"/>
        </w:rPr>
        <w:t xml:space="preserve">(4), 728-735. </w:t>
      </w:r>
      <w:proofErr w:type="spellStart"/>
      <w:r>
        <w:rPr>
          <w:color w:val="2C2728"/>
        </w:rPr>
        <w:t>doi</w:t>
      </w:r>
      <w:proofErr w:type="spellEnd"/>
      <w:r>
        <w:rPr>
          <w:color w:val="2C2728"/>
        </w:rPr>
        <w:t>: 10.1785/0220110118</w:t>
      </w:r>
    </w:p>
    <w:p w14:paraId="2D8574F7" w14:textId="77777777" w:rsidR="00236FC4" w:rsidRDefault="00D63489" w:rsidP="006E0D5D">
      <w:pPr>
        <w:pStyle w:val="Normal1"/>
        <w:tabs>
          <w:tab w:val="left" w:pos="270"/>
        </w:tabs>
        <w:spacing w:line="480" w:lineRule="auto"/>
        <w:rPr>
          <w:color w:val="2C2728"/>
        </w:rPr>
      </w:pPr>
      <w:r>
        <w:lastRenderedPageBreak/>
        <w:t xml:space="preserve">Trabant, C., </w:t>
      </w:r>
      <w:proofErr w:type="spellStart"/>
      <w:r>
        <w:t>Hutko</w:t>
      </w:r>
      <w:proofErr w:type="spellEnd"/>
      <w:r>
        <w:t xml:space="preserve">, A.R., </w:t>
      </w:r>
      <w:proofErr w:type="spellStart"/>
      <w:r>
        <w:t>Bahavar</w:t>
      </w:r>
      <w:proofErr w:type="spellEnd"/>
      <w:r>
        <w:t xml:space="preserve">, M., </w:t>
      </w:r>
      <w:proofErr w:type="spellStart"/>
      <w:r>
        <w:t>Karstens</w:t>
      </w:r>
      <w:proofErr w:type="spellEnd"/>
      <w:r>
        <w:t xml:space="preserve">, R., Ahern, T., and Aster, R. (2012). Data Products at the IRIS DMC: Stepping Stones for Research and Other Applications: </w:t>
      </w:r>
      <w:proofErr w:type="spellStart"/>
      <w:r>
        <w:rPr>
          <w:i/>
        </w:rPr>
        <w:t>Seismo</w:t>
      </w:r>
      <w:proofErr w:type="spellEnd"/>
      <w:r>
        <w:rPr>
          <w:i/>
        </w:rPr>
        <w:t>. Res. Lett.</w:t>
      </w:r>
      <w:r>
        <w:t xml:space="preserve">, </w:t>
      </w:r>
      <w:r>
        <w:rPr>
          <w:b/>
        </w:rPr>
        <w:t>83</w:t>
      </w:r>
      <w:r>
        <w:t>, 846-854, doi:10.1785/0220120032.</w:t>
      </w:r>
    </w:p>
    <w:p w14:paraId="73E50085" w14:textId="77777777" w:rsidR="00236FC4" w:rsidRDefault="00D63489" w:rsidP="00D63489">
      <w:pPr>
        <w:pStyle w:val="Normal1"/>
        <w:spacing w:line="480" w:lineRule="auto"/>
        <w:rPr>
          <w:color w:val="2C2728"/>
        </w:rPr>
      </w:pPr>
      <w:r>
        <w:rPr>
          <w:color w:val="2C2728"/>
        </w:rPr>
        <w:t xml:space="preserve">Wessel, P., and W. H. F. Smith (1991). Free software helps map and display data, Eos Trans. AGU </w:t>
      </w:r>
      <w:r>
        <w:rPr>
          <w:b/>
          <w:color w:val="2C2728"/>
        </w:rPr>
        <w:t>72</w:t>
      </w:r>
      <w:r>
        <w:rPr>
          <w:color w:val="2C2728"/>
        </w:rPr>
        <w:t>, 441 and 445–446.</w:t>
      </w:r>
    </w:p>
    <w:p w14:paraId="3351D186" w14:textId="77777777" w:rsidR="00236FC4" w:rsidRDefault="00D63489" w:rsidP="00D63489">
      <w:pPr>
        <w:pStyle w:val="Normal1"/>
        <w:spacing w:line="480" w:lineRule="auto"/>
        <w:ind w:left="180" w:hanging="180"/>
        <w:rPr>
          <w:color w:val="2C2728"/>
        </w:rPr>
      </w:pPr>
      <w:r>
        <w:rPr>
          <w:color w:val="2C2728"/>
        </w:rPr>
        <w:t xml:space="preserve">Wilson, F.H., </w:t>
      </w:r>
      <w:proofErr w:type="spellStart"/>
      <w:r>
        <w:rPr>
          <w:color w:val="2C2728"/>
        </w:rPr>
        <w:t>Hults</w:t>
      </w:r>
      <w:proofErr w:type="spellEnd"/>
      <w:r>
        <w:rPr>
          <w:color w:val="2C2728"/>
        </w:rPr>
        <w:t xml:space="preserve">, C.P., Mull, C.G., and Karl, S.M., comps., (2015). Geologic map of Alaska: U.S. Geological Survey Scientific Investigations Map 3340, </w:t>
      </w:r>
      <w:r>
        <w:rPr>
          <w:b/>
          <w:color w:val="2C2728"/>
        </w:rPr>
        <w:t>197</w:t>
      </w:r>
      <w:r>
        <w:rPr>
          <w:color w:val="2C2728"/>
        </w:rPr>
        <w:t>, 2 sheets, scale 1:584,000, doi.org/10.3133/sim3340.</w:t>
      </w:r>
    </w:p>
    <w:p w14:paraId="64DFC809" w14:textId="77777777" w:rsidR="00236FC4" w:rsidRDefault="00236FC4" w:rsidP="00D63489">
      <w:pPr>
        <w:pStyle w:val="Normal1"/>
        <w:spacing w:line="480" w:lineRule="auto"/>
        <w:ind w:left="180" w:hanging="180"/>
        <w:rPr>
          <w:color w:val="2C2728"/>
        </w:rPr>
      </w:pPr>
    </w:p>
    <w:p w14:paraId="7809F09C" w14:textId="77777777" w:rsidR="00236FC4" w:rsidRDefault="00236FC4" w:rsidP="00D63489">
      <w:pPr>
        <w:pStyle w:val="Normal1"/>
        <w:spacing w:line="480" w:lineRule="auto"/>
        <w:ind w:left="180" w:hanging="180"/>
        <w:rPr>
          <w:color w:val="2C2728"/>
        </w:rPr>
      </w:pPr>
    </w:p>
    <w:p w14:paraId="30608DBA" w14:textId="77777777" w:rsidR="00236FC4" w:rsidRDefault="00D63489" w:rsidP="00D63489">
      <w:pPr>
        <w:pStyle w:val="Normal1"/>
        <w:spacing w:line="480" w:lineRule="auto"/>
        <w:ind w:left="180" w:hanging="180"/>
        <w:rPr>
          <w:color w:val="2C2728"/>
        </w:rPr>
      </w:pPr>
      <w:r>
        <w:br w:type="page"/>
      </w:r>
    </w:p>
    <w:p w14:paraId="0329F88F" w14:textId="77777777" w:rsidR="00236FC4" w:rsidRDefault="00D63489" w:rsidP="00D63489">
      <w:pPr>
        <w:pStyle w:val="Normal1"/>
        <w:spacing w:line="480" w:lineRule="auto"/>
        <w:ind w:left="180" w:hanging="180"/>
        <w:rPr>
          <w:b/>
          <w:color w:val="2C2728"/>
        </w:rPr>
      </w:pPr>
      <w:r>
        <w:rPr>
          <w:b/>
          <w:color w:val="2C2728"/>
        </w:rPr>
        <w:lastRenderedPageBreak/>
        <w:t>Supplementary Figures</w:t>
      </w:r>
    </w:p>
    <w:p w14:paraId="7C312D35" w14:textId="77777777" w:rsidR="00236FC4" w:rsidRDefault="00236FC4" w:rsidP="00D63489">
      <w:pPr>
        <w:pStyle w:val="Normal1"/>
        <w:spacing w:line="480" w:lineRule="auto"/>
        <w:ind w:left="180" w:hanging="180"/>
        <w:rPr>
          <w:b/>
          <w:color w:val="2C2728"/>
        </w:rPr>
      </w:pPr>
    </w:p>
    <w:p w14:paraId="05A0515B" w14:textId="77777777" w:rsidR="00236FC4" w:rsidRDefault="00D63489" w:rsidP="00D63489">
      <w:pPr>
        <w:pStyle w:val="Normal1"/>
        <w:spacing w:line="480" w:lineRule="auto"/>
        <w:ind w:left="180" w:hanging="180"/>
        <w:rPr>
          <w:color w:val="2C2728"/>
        </w:rPr>
      </w:pPr>
      <w:r>
        <w:rPr>
          <w:noProof/>
          <w:color w:val="2C2728"/>
          <w:lang w:val="en-US"/>
        </w:rPr>
        <w:drawing>
          <wp:inline distT="114300" distB="114300" distL="114300" distR="114300" wp14:anchorId="0FB3677C" wp14:editId="7095C62D">
            <wp:extent cx="5734050" cy="3022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25" r="25"/>
                    <a:stretch>
                      <a:fillRect/>
                    </a:stretch>
                  </pic:blipFill>
                  <pic:spPr>
                    <a:xfrm>
                      <a:off x="0" y="0"/>
                      <a:ext cx="5734050" cy="3022600"/>
                    </a:xfrm>
                    <a:prstGeom prst="rect">
                      <a:avLst/>
                    </a:prstGeom>
                    <a:ln/>
                  </pic:spPr>
                </pic:pic>
              </a:graphicData>
            </a:graphic>
          </wp:inline>
        </w:drawing>
      </w:r>
    </w:p>
    <w:p w14:paraId="725DC747" w14:textId="77777777" w:rsidR="00236FC4" w:rsidRDefault="00236FC4" w:rsidP="00D63489">
      <w:pPr>
        <w:pStyle w:val="Normal1"/>
        <w:spacing w:line="480" w:lineRule="auto"/>
        <w:ind w:left="180" w:hanging="180"/>
        <w:rPr>
          <w:color w:val="2C2728"/>
        </w:rPr>
      </w:pPr>
    </w:p>
    <w:p w14:paraId="0D97BF6B" w14:textId="67BC901F" w:rsidR="00236FC4" w:rsidRPr="00B15E16" w:rsidRDefault="00D63489" w:rsidP="00B15E16">
      <w:pPr>
        <w:pStyle w:val="Normal1"/>
        <w:spacing w:line="480" w:lineRule="auto"/>
        <w:ind w:left="180" w:hanging="180"/>
        <w:rPr>
          <w:i/>
          <w:color w:val="2C2728"/>
        </w:rPr>
      </w:pPr>
      <w:r>
        <w:rPr>
          <w:i/>
          <w:color w:val="2C2728"/>
        </w:rPr>
        <w:t xml:space="preserve">Figure S1. Receiver gathers for three stations A) TA.H20K, B) </w:t>
      </w:r>
      <w:proofErr w:type="gramStart"/>
      <w:r>
        <w:rPr>
          <w:i/>
          <w:color w:val="2C2728"/>
        </w:rPr>
        <w:t>AK.VRDI</w:t>
      </w:r>
      <w:proofErr w:type="gramEnd"/>
      <w:r>
        <w:rPr>
          <w:i/>
          <w:color w:val="2C2728"/>
        </w:rPr>
        <w:t xml:space="preserve">, and C) AK.BMR with locations indicated in Figure 1 and in the lower right of each panel. The first large amplitude positive amplitude signal (in red) at depth is interpreted to be the Moho signal, with the depth (in km) indicated in each panel as picked within the </w:t>
      </w:r>
      <w:proofErr w:type="spellStart"/>
      <w:r>
        <w:rPr>
          <w:i/>
          <w:color w:val="2C2728"/>
        </w:rPr>
        <w:t>Funclab</w:t>
      </w:r>
      <w:proofErr w:type="spellEnd"/>
      <w:r>
        <w:rPr>
          <w:i/>
          <w:color w:val="2C2728"/>
        </w:rPr>
        <w:t xml:space="preserve"> (see Porritt and Miller, 2018) picking routine. </w:t>
      </w:r>
      <w:r w:rsidR="00FF7FA1">
        <w:rPr>
          <w:i/>
          <w:color w:val="2C2728"/>
        </w:rPr>
        <w:t xml:space="preserve">The orange line marks 35 km depth.  </w:t>
      </w:r>
      <w:r>
        <w:rPr>
          <w:i/>
          <w:color w:val="2C2728"/>
        </w:rPr>
        <w:t xml:space="preserve">The number of receiver functions (RF) used to create the gather is listed in the bottom right of each panel.  </w:t>
      </w:r>
      <w:bookmarkStart w:id="109" w:name="_int99nxqwniv" w:colFirst="0" w:colLast="0"/>
      <w:bookmarkStart w:id="110" w:name="_8x855kgqoutd" w:colFirst="0" w:colLast="0"/>
      <w:bookmarkEnd w:id="109"/>
      <w:bookmarkEnd w:id="110"/>
    </w:p>
    <w:sectPr w:rsidR="00236FC4" w:rsidRPr="00B15E16" w:rsidSect="00470EDA">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09D8D" w14:textId="77777777" w:rsidR="005B4EEF" w:rsidRDefault="005B4EEF">
      <w:r>
        <w:separator/>
      </w:r>
    </w:p>
  </w:endnote>
  <w:endnote w:type="continuationSeparator" w:id="0">
    <w:p w14:paraId="330C0CBD" w14:textId="77777777" w:rsidR="005B4EEF" w:rsidRDefault="005B4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0E3FA" w14:textId="77777777" w:rsidR="00406F5A" w:rsidRDefault="00406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42FE2" w14:textId="77777777" w:rsidR="00474007" w:rsidRDefault="00474007">
    <w:pPr>
      <w:pStyle w:val="Normal1"/>
      <w:jc w:val="right"/>
    </w:pPr>
    <w:r>
      <w:fldChar w:fldCharType="begin"/>
    </w:r>
    <w:r>
      <w:instrText>PAGE</w:instrText>
    </w:r>
    <w:r>
      <w:fldChar w:fldCharType="separate"/>
    </w:r>
    <w:r w:rsidR="00FF7FA1">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42ABC" w14:textId="77777777" w:rsidR="00406F5A" w:rsidRDefault="00406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272B8" w14:textId="77777777" w:rsidR="005B4EEF" w:rsidRDefault="005B4EEF">
      <w:r>
        <w:separator/>
      </w:r>
    </w:p>
  </w:footnote>
  <w:footnote w:type="continuationSeparator" w:id="0">
    <w:p w14:paraId="49A8EB93" w14:textId="77777777" w:rsidR="005B4EEF" w:rsidRDefault="005B4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0C616" w14:textId="77777777" w:rsidR="00406F5A" w:rsidRDefault="00406F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2A736" w14:textId="77777777" w:rsidR="00406F5A" w:rsidRDefault="00406F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50555" w14:textId="77777777" w:rsidR="00406F5A" w:rsidRDefault="00406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B0607"/>
    <w:multiLevelType w:val="multilevel"/>
    <w:tmpl w:val="FA78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Louis Moresi">
    <w15:presenceInfo w15:providerId="Windows Live" w15:userId="eb26a908-d935-49d0-acb3-953b0764d4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oNotDisplayPageBoundaries/>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FC4"/>
    <w:rsid w:val="000044D8"/>
    <w:rsid w:val="00163C47"/>
    <w:rsid w:val="00236FC4"/>
    <w:rsid w:val="0026632D"/>
    <w:rsid w:val="003B3738"/>
    <w:rsid w:val="00406F5A"/>
    <w:rsid w:val="00470EDA"/>
    <w:rsid w:val="00474007"/>
    <w:rsid w:val="004D3614"/>
    <w:rsid w:val="00565E79"/>
    <w:rsid w:val="005B4EEF"/>
    <w:rsid w:val="006E0D5D"/>
    <w:rsid w:val="007078D7"/>
    <w:rsid w:val="007E1DB4"/>
    <w:rsid w:val="007E5B95"/>
    <w:rsid w:val="00A21C8B"/>
    <w:rsid w:val="00B04184"/>
    <w:rsid w:val="00B15E16"/>
    <w:rsid w:val="00B17DD5"/>
    <w:rsid w:val="00D63489"/>
    <w:rsid w:val="00E07969"/>
    <w:rsid w:val="00EE5DC3"/>
    <w:rsid w:val="00FF7F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EB4BAA"/>
  <w15:docId w15:val="{D3277BD2-0838-4446-809B-8566DCE57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outlineLvl w:val="0"/>
    </w:pPr>
    <w:rPr>
      <w:b/>
      <w:i/>
      <w:sz w:val="24"/>
      <w:szCs w:val="24"/>
    </w:rPr>
  </w:style>
  <w:style w:type="paragraph" w:styleId="Heading2">
    <w:name w:val="heading 2"/>
    <w:basedOn w:val="Normal1"/>
    <w:next w:val="Normal1"/>
    <w:pPr>
      <w:keepNext/>
      <w:keepLines/>
      <w:outlineLvl w:val="1"/>
    </w:pPr>
    <w:rPr>
      <w:b/>
    </w:rPr>
  </w:style>
  <w:style w:type="paragraph" w:styleId="Heading3">
    <w:name w:val="heading 3"/>
    <w:basedOn w:val="Normal1"/>
    <w:next w:val="Normal1"/>
    <w:pPr>
      <w:keepNext/>
      <w:keepLines/>
      <w:spacing w:before="320" w:after="80"/>
      <w:outlineLvl w:val="2"/>
    </w:pPr>
    <w:rPr>
      <w:i/>
      <w:color w:val="434343"/>
      <w:sz w:val="24"/>
      <w:szCs w:val="24"/>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63489"/>
    <w:rPr>
      <w:rFonts w:ascii="Lucida Grande" w:hAnsi="Lucida Grande"/>
      <w:sz w:val="18"/>
      <w:szCs w:val="18"/>
    </w:rPr>
  </w:style>
  <w:style w:type="character" w:customStyle="1" w:styleId="BalloonTextChar">
    <w:name w:val="Balloon Text Char"/>
    <w:basedOn w:val="DefaultParagraphFont"/>
    <w:link w:val="BalloonText"/>
    <w:uiPriority w:val="99"/>
    <w:semiHidden/>
    <w:rsid w:val="00D63489"/>
    <w:rPr>
      <w:rFonts w:ascii="Lucida Grande" w:hAnsi="Lucida Grande"/>
      <w:sz w:val="18"/>
      <w:szCs w:val="18"/>
    </w:rPr>
  </w:style>
  <w:style w:type="character" w:styleId="LineNumber">
    <w:name w:val="line number"/>
    <w:basedOn w:val="DefaultParagraphFont"/>
    <w:uiPriority w:val="99"/>
    <w:semiHidden/>
    <w:unhideWhenUsed/>
    <w:rsid w:val="00D63489"/>
  </w:style>
  <w:style w:type="paragraph" w:styleId="Header">
    <w:name w:val="header"/>
    <w:basedOn w:val="Normal"/>
    <w:link w:val="HeaderChar"/>
    <w:uiPriority w:val="99"/>
    <w:unhideWhenUsed/>
    <w:rsid w:val="00406F5A"/>
    <w:pPr>
      <w:tabs>
        <w:tab w:val="center" w:pos="4680"/>
        <w:tab w:val="right" w:pos="9360"/>
      </w:tabs>
    </w:pPr>
  </w:style>
  <w:style w:type="character" w:customStyle="1" w:styleId="HeaderChar">
    <w:name w:val="Header Char"/>
    <w:basedOn w:val="DefaultParagraphFont"/>
    <w:link w:val="Header"/>
    <w:uiPriority w:val="99"/>
    <w:rsid w:val="00406F5A"/>
  </w:style>
  <w:style w:type="paragraph" w:styleId="Footer">
    <w:name w:val="footer"/>
    <w:basedOn w:val="Normal"/>
    <w:link w:val="FooterChar"/>
    <w:uiPriority w:val="99"/>
    <w:unhideWhenUsed/>
    <w:rsid w:val="00406F5A"/>
    <w:pPr>
      <w:tabs>
        <w:tab w:val="center" w:pos="4680"/>
        <w:tab w:val="right" w:pos="9360"/>
      </w:tabs>
    </w:pPr>
  </w:style>
  <w:style w:type="character" w:customStyle="1" w:styleId="FooterChar">
    <w:name w:val="Footer Char"/>
    <w:basedOn w:val="DefaultParagraphFont"/>
    <w:link w:val="Footer"/>
    <w:uiPriority w:val="99"/>
    <w:rsid w:val="00406F5A"/>
  </w:style>
  <w:style w:type="character" w:customStyle="1" w:styleId="caps">
    <w:name w:val="caps"/>
    <w:basedOn w:val="DefaultParagraphFont"/>
    <w:rsid w:val="004D3614"/>
  </w:style>
  <w:style w:type="character" w:styleId="Hyperlink">
    <w:name w:val="Hyperlink"/>
    <w:basedOn w:val="DefaultParagraphFont"/>
    <w:uiPriority w:val="99"/>
    <w:semiHidden/>
    <w:unhideWhenUsed/>
    <w:rsid w:val="004D361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53847">
      <w:bodyDiv w:val="1"/>
      <w:marLeft w:val="0"/>
      <w:marRight w:val="0"/>
      <w:marTop w:val="0"/>
      <w:marBottom w:val="0"/>
      <w:divBdr>
        <w:top w:val="none" w:sz="0" w:space="0" w:color="auto"/>
        <w:left w:val="none" w:sz="0" w:space="0" w:color="auto"/>
        <w:bottom w:val="none" w:sz="0" w:space="0" w:color="auto"/>
        <w:right w:val="none" w:sz="0" w:space="0" w:color="auto"/>
      </w:divBdr>
    </w:div>
    <w:div w:id="1112742868">
      <w:bodyDiv w:val="1"/>
      <w:marLeft w:val="0"/>
      <w:marRight w:val="0"/>
      <w:marTop w:val="0"/>
      <w:marBottom w:val="0"/>
      <w:divBdr>
        <w:top w:val="none" w:sz="0" w:space="0" w:color="auto"/>
        <w:left w:val="none" w:sz="0" w:space="0" w:color="auto"/>
        <w:bottom w:val="none" w:sz="0" w:space="0" w:color="auto"/>
        <w:right w:val="none" w:sz="0" w:space="0" w:color="auto"/>
      </w:divBdr>
    </w:div>
    <w:div w:id="1661930396">
      <w:bodyDiv w:val="1"/>
      <w:marLeft w:val="0"/>
      <w:marRight w:val="0"/>
      <w:marTop w:val="0"/>
      <w:marBottom w:val="0"/>
      <w:divBdr>
        <w:top w:val="none" w:sz="0" w:space="0" w:color="auto"/>
        <w:left w:val="none" w:sz="0" w:space="0" w:color="auto"/>
        <w:bottom w:val="none" w:sz="0" w:space="0" w:color="auto"/>
        <w:right w:val="none" w:sz="0" w:space="0" w:color="auto"/>
      </w:divBdr>
    </w:div>
    <w:div w:id="1708527275">
      <w:bodyDiv w:val="1"/>
      <w:marLeft w:val="0"/>
      <w:marRight w:val="0"/>
      <w:marTop w:val="0"/>
      <w:marBottom w:val="0"/>
      <w:divBdr>
        <w:top w:val="none" w:sz="0" w:space="0" w:color="auto"/>
        <w:left w:val="none" w:sz="0" w:space="0" w:color="auto"/>
        <w:bottom w:val="none" w:sz="0" w:space="0" w:color="auto"/>
        <w:right w:val="none" w:sz="0" w:space="0" w:color="auto"/>
      </w:divBdr>
    </w:div>
    <w:div w:id="2119133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www.iris.edu" TargetMode="External"/><Relationship Id="rId12" Type="http://schemas.openxmlformats.org/officeDocument/2006/relationships/image" Target="media/image4.png"/><Relationship Id="rId17" Type="http://schemas.openxmlformats.org/officeDocument/2006/relationships/hyperlink" Target="https://pypi.org/project/miller_alaskamoho_srl2018/"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ypi.org/project/stripy"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robporritt.wordpress.com/software/" TargetMode="External"/><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www.iris.edu" TargetMode="External"/><Relationship Id="rId14" Type="http://schemas.openxmlformats.org/officeDocument/2006/relationships/hyperlink" Target="https://pypi.org/project/miller_alaskamoho_srl2018/" TargetMode="External"/><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4252</Words>
  <Characters>24242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USC Earth Sciences</Company>
  <LinksUpToDate>false</LinksUpToDate>
  <CharactersWithSpaces>28438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Louis Moresi</cp:lastModifiedBy>
  <cp:revision>3</cp:revision>
  <dcterms:created xsi:type="dcterms:W3CDTF">2018-09-06T12:07:00Z</dcterms:created>
  <dcterms:modified xsi:type="dcterms:W3CDTF">2018-09-06T12:11:00Z</dcterms:modified>
</cp:coreProperties>
</file>